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Calibri" w:cs="Calibri" w:eastAsia="Calibri" w:hAnsi="Calibri"/>
          <w:b w:val="1"/>
          <w:i w:val="0"/>
          <w:smallCaps w:val="0"/>
          <w:strike w:val="0"/>
          <w:color w:val="000000"/>
          <w:sz w:val="44"/>
          <w:szCs w:val="44"/>
          <w:u w:val="none"/>
          <w:shd w:fill="auto" w:val="clear"/>
          <w:vertAlign w:val="baseline"/>
        </w:rPr>
      </w:pPr>
      <w:bookmarkStart w:colFirst="0" w:colLast="0" w:name="_heading=h.gjdgxs" w:id="0"/>
      <w:bookmarkEnd w:id="0"/>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Bondage mod ideas</w:t>
      </w:r>
      <w:r w:rsidDel="00000000" w:rsidR="00000000" w:rsidRPr="00000000">
        <w:rPr>
          <w:b w:val="1"/>
          <w:sz w:val="44"/>
          <w:szCs w:val="44"/>
          <w:rtl w:val="0"/>
        </w:rPr>
        <w:t xml:space="preserve"> for Minecraft</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1"/>
          <w:i w:val="0"/>
          <w:smallCaps w:val="0"/>
          <w:strike w:val="0"/>
          <w:color w:val="000000"/>
          <w:sz w:val="44"/>
          <w:szCs w:val="44"/>
          <w:u w:val="none"/>
          <w:shd w:fill="auto" w:val="clear"/>
          <w:vertAlign w:val="baseline"/>
        </w:rPr>
      </w:pPr>
      <w:r w:rsidDel="00000000" w:rsidR="00000000" w:rsidRPr="00000000">
        <w:rPr>
          <w:b w:val="1"/>
          <w:sz w:val="44"/>
          <w:szCs w:val="44"/>
          <w:rtl w:val="0"/>
        </w:rPr>
        <w:t xml:space="preserve">Outdated </w:t>
      </w:r>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Calibri" w:cs="Calibri" w:eastAsia="Calibri" w:hAnsi="Calibri"/>
              <w:b w:val="1"/>
              <w:i w:val="0"/>
              <w:smallCaps w:val="0"/>
              <w:strike w:val="0"/>
              <w:color w:val="000000"/>
              <w:sz w:val="44"/>
              <w:szCs w:val="44"/>
              <w:u w:val="none"/>
              <w:shd w:fill="auto" w:val="clear"/>
              <w:vertAlign w:val="baseline"/>
            </w:rPr>
          </w:pPr>
          <w:bookmarkStart w:colFirst="0" w:colLast="0" w:name="_heading=h.30j0zll" w:id="1"/>
          <w:bookmarkEnd w:id="1"/>
          <w:r w:rsidDel="00000000" w:rsidR="00000000" w:rsidRPr="00000000">
            <w:fldChar w:fldCharType="begin"/>
            <w:instrText xml:space="preserve"> TOC \h \u \z \t "Heading 1,1,Heading 2,2,Heading 3,3,"</w:instrText>
            <w:fldChar w:fldCharType="separate"/>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Bondage mod ideas f</w:t>
            </w:r>
          </w:hyperlink>
          <w:hyperlink w:anchor="_heading=h.gjdgxs">
            <w:r w:rsidDel="00000000" w:rsidR="00000000" w:rsidRPr="00000000">
              <w:rPr>
                <w:rtl w:val="0"/>
              </w:rPr>
              <w:t xml:space="preserve">or Minecraft</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Introduction</w:t>
              <w:tab/>
              <w:t xml:space="preserve">1</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Death and K.O. system complete gameplay rework</w:t>
              <w:tab/>
              <w:t xml:space="preserve">2</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NPC trap block</w:t>
              <w:tab/>
              <w:t xml:space="preserve">2</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 Bondage position block</w:t>
              <w:tab/>
              <w:t xml:space="preserve">2</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Bondage furniture</w:t>
              <w:tab/>
              <w:t xml:space="preserve">3</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Struggle system and tying system</w:t>
              <w:tab/>
              <w:t xml:space="preserve">3</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Hurt if loose minigame</w:t>
              <w:tab/>
              <w:t xml:space="preserve">4</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NPC roles</w:t>
              <w:tab/>
              <w:t xml:space="preserve">4</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Gag levels</w:t>
              <w:tab/>
              <w:t xml:space="preserve">7</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Different bondage poses affect movement gameplay</w:t>
              <w:tab/>
              <w:t xml:space="preserve">8</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Retying block or robot/npc for retying?</w:t>
              <w:tab/>
              <w:t xml:space="preserve">8</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Collar to keep slave close</w:t>
              <w:tab/>
              <w:t xml:space="preserve">8</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Disable collars? Make collars only appear for owners and not others?</w:t>
              <w:tab/>
              <w:t xml:space="preserve">9</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Levels of different restraints</w:t>
              <w:tab/>
              <w:t xml:space="preserve">9</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Other benefits that new mod can have over previous version</w:t>
              <w:tab/>
              <w:t xml:space="preserve">10</w:t>
            </w:r>
          </w:hyperlink>
          <w:r w:rsidDel="00000000" w:rsidR="00000000" w:rsidRPr="00000000">
            <w:rPr>
              <w:rtl w:val="0"/>
            </w:rPr>
          </w:r>
        </w:p>
        <w:p w:rsidR="00000000" w:rsidDel="00000000" w:rsidP="00000000" w:rsidRDefault="00000000" w:rsidRPr="00000000" w14:paraId="00000015">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Calibri" w:cs="Calibri" w:eastAsia="Calibri" w:hAnsi="Calibri"/>
          <w:b w:val="1"/>
          <w:i w:val="0"/>
          <w:smallCaps w:val="0"/>
          <w:strike w:val="0"/>
          <w:color w:val="000000"/>
          <w:sz w:val="44"/>
          <w:szCs w:val="44"/>
          <w:u w:val="none"/>
          <w:shd w:fill="auto" w:val="clear"/>
          <w:vertAlign w:val="baseline"/>
        </w:rPr>
      </w:pPr>
      <w:bookmarkStart w:colFirst="0" w:colLast="0" w:name="_heading=h.1fob9te" w:id="2"/>
      <w:bookmarkEnd w:id="2"/>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Introduction</w:t>
      </w:r>
    </w:p>
    <w:p w:rsidR="00000000" w:rsidDel="00000000" w:rsidP="00000000" w:rsidRDefault="00000000" w:rsidRPr="00000000" w14:paraId="00000017">
      <w:pPr>
        <w:rPr>
          <w:sz w:val="28"/>
          <w:szCs w:val="28"/>
        </w:rPr>
      </w:pPr>
      <w:r w:rsidDel="00000000" w:rsidR="00000000" w:rsidRPr="00000000">
        <w:rPr>
          <w:rtl w:val="0"/>
        </w:rPr>
      </w:r>
    </w:p>
    <w:p w:rsidR="00000000" w:rsidDel="00000000" w:rsidP="00000000" w:rsidRDefault="00000000" w:rsidRPr="00000000" w14:paraId="00000018">
      <w:pPr>
        <w:rPr>
          <w:rFonts w:ascii="Calibri" w:cs="Calibri" w:eastAsia="Calibri" w:hAnsi="Calibri"/>
          <w:b w:val="1"/>
          <w:color w:val="000000"/>
          <w:sz w:val="44"/>
          <w:szCs w:val="44"/>
        </w:rPr>
      </w:pPr>
      <w:r w:rsidDel="00000000" w:rsidR="00000000" w:rsidRPr="00000000">
        <w:rPr>
          <w:sz w:val="28"/>
          <w:szCs w:val="28"/>
          <w:rtl w:val="0"/>
        </w:rPr>
        <w:tab/>
        <w:t xml:space="preserve">This document is made by CreatorGalaxy (Also known as ElinaAvel and DRCrG). The goal of this document is to represent all of my existing ideas of possible bondage mod for minecraft, so that developers can have good inspiration to make this great mod come to life. Some parts may be written poorly, sorry and feel free to contact CreatorGalaxy (me) on discord for further explanations. I hope this will help you get a better view on possible bondage mod gameplay and you will use some of these ideas to make a great mod which I would love to play myself too in the future. With that out of the way, let's begin.</w:t>
      </w:r>
      <w:r w:rsidDel="00000000" w:rsidR="00000000" w:rsidRPr="00000000">
        <w:rPr>
          <w:rtl w:val="0"/>
        </w:rPr>
      </w:r>
    </w:p>
    <w:p w:rsidR="00000000" w:rsidDel="00000000" w:rsidP="00000000" w:rsidRDefault="00000000" w:rsidRPr="00000000" w14:paraId="0000001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Calibri" w:cs="Calibri" w:eastAsia="Calibri" w:hAnsi="Calibri"/>
          <w:b w:val="1"/>
          <w:i w:val="0"/>
          <w:smallCaps w:val="0"/>
          <w:strike w:val="0"/>
          <w:color w:val="000000"/>
          <w:sz w:val="44"/>
          <w:szCs w:val="44"/>
          <w:u w:val="none"/>
          <w:shd w:fill="auto" w:val="clear"/>
          <w:vertAlign w:val="baseline"/>
        </w:rPr>
      </w:pPr>
      <w:bookmarkStart w:colFirst="0" w:colLast="0" w:name="_heading=h.3znysh7" w:id="3"/>
      <w:bookmarkEnd w:id="3"/>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Death and K.O. system complete gameplay rework</w:t>
      </w:r>
    </w:p>
    <w:p w:rsidR="00000000" w:rsidDel="00000000" w:rsidP="00000000" w:rsidRDefault="00000000" w:rsidRPr="00000000" w14:paraId="0000001A">
      <w:pPr>
        <w:rPr>
          <w:sz w:val="28"/>
          <w:szCs w:val="28"/>
        </w:rPr>
      </w:pPr>
      <w:r w:rsidDel="00000000" w:rsidR="00000000" w:rsidRPr="00000000">
        <w:rPr>
          <w:rtl w:val="0"/>
        </w:rPr>
      </w:r>
    </w:p>
    <w:p w:rsidR="00000000" w:rsidDel="00000000" w:rsidP="00000000" w:rsidRDefault="00000000" w:rsidRPr="00000000" w14:paraId="0000001B">
      <w:pPr>
        <w:rPr>
          <w:sz w:val="28"/>
          <w:szCs w:val="28"/>
        </w:rPr>
      </w:pPr>
      <w:bookmarkStart w:colFirst="0" w:colLast="0" w:name="_heading=h.2et92p0" w:id="4"/>
      <w:bookmarkEnd w:id="4"/>
      <w:r w:rsidDel="00000000" w:rsidR="00000000" w:rsidRPr="00000000">
        <w:rPr>
          <w:sz w:val="28"/>
          <w:szCs w:val="28"/>
          <w:rtl w:val="0"/>
        </w:rPr>
        <w:tab/>
        <w:t xml:space="preserve">Idea: Instead of a vanilla death system when on losing 20 hp you die, here you should lose consciousness. While lost consciousness, you have additional 10 hp, if another player attacks and brings it to 0 hp, this leads to actual death. If no one kills player (creatures don’t attack K.O.’d players), player can lie for a minute in K.O.’d state, until player is given chance to either respawn and drop all items on ground (or left in his dead body as a temp chest entity), or get up(?) or wait for help from other players.</w:t>
      </w:r>
    </w:p>
    <w:p w:rsidR="00000000" w:rsidDel="00000000" w:rsidP="00000000" w:rsidRDefault="00000000" w:rsidRPr="00000000" w14:paraId="0000001C">
      <w:pPr>
        <w:ind w:firstLine="720"/>
        <w:rPr>
          <w:sz w:val="28"/>
          <w:szCs w:val="28"/>
        </w:rPr>
      </w:pPr>
      <w:r w:rsidDel="00000000" w:rsidR="00000000" w:rsidRPr="00000000">
        <w:rPr>
          <w:sz w:val="28"/>
          <w:szCs w:val="28"/>
          <w:rtl w:val="0"/>
        </w:rPr>
        <w:t xml:space="preserve">In case someone finds K.O.’d player, he can also tie him. This “awakes” player and gives him 10 hp back, but he will be tied in the restraints, chosen by either player or NPC. </w:t>
      </w:r>
    </w:p>
    <w:p w:rsidR="00000000" w:rsidDel="00000000" w:rsidP="00000000" w:rsidRDefault="00000000" w:rsidRPr="00000000" w14:paraId="0000001D">
      <w:pPr>
        <w:ind w:firstLine="720"/>
        <w:rPr>
          <w:sz w:val="28"/>
          <w:szCs w:val="28"/>
        </w:rPr>
      </w:pPr>
      <w:r w:rsidDel="00000000" w:rsidR="00000000" w:rsidRPr="00000000">
        <w:rPr>
          <w:sz w:val="28"/>
          <w:szCs w:val="28"/>
          <w:rtl w:val="0"/>
        </w:rPr>
        <w:t xml:space="preserve">Logic: this makes the game less stressful and gives another, more fun punishment for losing all hearts, actually bringing bondage mechanics much closer to gameplay. Some NPCs can attack players and upon their K.O. capture them for their own “goals”.</w:t>
      </w:r>
    </w:p>
    <w:p w:rsidR="00000000" w:rsidDel="00000000" w:rsidP="00000000" w:rsidRDefault="00000000" w:rsidRPr="00000000" w14:paraId="0000001E">
      <w:pPr>
        <w:ind w:firstLine="720"/>
        <w:rPr>
          <w:sz w:val="28"/>
          <w:szCs w:val="28"/>
        </w:rPr>
      </w:pPr>
      <w:r w:rsidDel="00000000" w:rsidR="00000000" w:rsidRPr="00000000">
        <w:rPr>
          <w:sz w:val="28"/>
          <w:szCs w:val="28"/>
          <w:rtl w:val="0"/>
        </w:rPr>
        <w:t xml:space="preserve">The player only dies if he loses all 20 hp and 10 hp of K.O. This can only happen if the player will fall into the void or in lava. It can be also changed by making lava monsters which will tie player when he dies in lava (or he gets trapped in obsidian bondage) and with adding some void creatures, which tie player in void and return on surface, but tied. Alternatively death in lava can teleport players in a trap block.</w:t>
      </w:r>
    </w:p>
    <w:p w:rsidR="00000000" w:rsidDel="00000000" w:rsidP="00000000" w:rsidRDefault="00000000" w:rsidRPr="00000000" w14:paraId="0000001F">
      <w:pPr>
        <w:keepNext w:val="1"/>
        <w:keepLines w:val="1"/>
        <w:spacing w:after="0" w:before="240" w:lineRule="auto"/>
        <w:jc w:val="center"/>
        <w:rPr>
          <w:b w:val="1"/>
          <w:sz w:val="44"/>
          <w:szCs w:val="44"/>
        </w:rPr>
      </w:pPr>
      <w:bookmarkStart w:colFirst="0" w:colLast="0" w:name="_heading=h.tyjcwt" w:id="5"/>
      <w:bookmarkEnd w:id="5"/>
      <w:r w:rsidDel="00000000" w:rsidR="00000000" w:rsidRPr="00000000">
        <w:rPr>
          <w:b w:val="1"/>
          <w:sz w:val="44"/>
          <w:szCs w:val="44"/>
          <w:rtl w:val="0"/>
        </w:rPr>
        <w:t xml:space="preserve">Alternative KO’d idea</w:t>
      </w:r>
    </w:p>
    <w:p w:rsidR="00000000" w:rsidDel="00000000" w:rsidP="00000000" w:rsidRDefault="00000000" w:rsidRPr="00000000" w14:paraId="00000020">
      <w:pPr>
        <w:ind w:firstLine="720"/>
        <w:rPr>
          <w:sz w:val="28"/>
          <w:szCs w:val="28"/>
        </w:rPr>
      </w:pPr>
      <w:r w:rsidDel="00000000" w:rsidR="00000000" w:rsidRPr="00000000">
        <w:rPr>
          <w:rtl w:val="0"/>
        </w:rPr>
      </w:r>
    </w:p>
    <w:p w:rsidR="00000000" w:rsidDel="00000000" w:rsidP="00000000" w:rsidRDefault="00000000" w:rsidRPr="00000000" w14:paraId="00000021">
      <w:pPr>
        <w:ind w:firstLine="720"/>
        <w:rPr>
          <w:b w:val="1"/>
          <w:sz w:val="44"/>
          <w:szCs w:val="44"/>
        </w:rPr>
      </w:pPr>
      <w:r w:rsidDel="00000000" w:rsidR="00000000" w:rsidRPr="00000000">
        <w:rPr>
          <w:sz w:val="28"/>
          <w:szCs w:val="28"/>
          <w:rtl w:val="0"/>
        </w:rPr>
        <w:t xml:space="preserve">Player can actually die as in vanilla, the difference in second idea will only be that the menu of respawn will appear as in vanilla, but the player will leave its body lying as an entity and anyone who will tie it will “resurrect” the player. So no KO’d hearts mechanic will be needed. (KO’d hearts originally were intended for moments when other players don’t want the current player being resurrected in a chosen region, that’s why they could just “kill the body” and go in vanilla way).  </w:t>
      </w:r>
      <w:r w:rsidDel="00000000" w:rsidR="00000000" w:rsidRPr="00000000">
        <w:rPr>
          <w:rtl w:val="0"/>
        </w:rPr>
      </w:r>
    </w:p>
    <w:p w:rsidR="00000000" w:rsidDel="00000000" w:rsidP="00000000" w:rsidRDefault="00000000" w:rsidRPr="00000000" w14:paraId="0000002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Calibri" w:cs="Calibri" w:eastAsia="Calibri" w:hAnsi="Calibri"/>
          <w:b w:val="1"/>
          <w:i w:val="0"/>
          <w:smallCaps w:val="0"/>
          <w:strike w:val="0"/>
          <w:color w:val="000000"/>
          <w:sz w:val="44"/>
          <w:szCs w:val="44"/>
          <w:u w:val="none"/>
          <w:shd w:fill="auto" w:val="clear"/>
          <w:vertAlign w:val="baseline"/>
        </w:rPr>
      </w:pPr>
      <w:bookmarkStart w:colFirst="0" w:colLast="0" w:name="_heading=h.tyjcwt" w:id="5"/>
      <w:bookmarkEnd w:id="5"/>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NPC trap block</w:t>
      </w:r>
    </w:p>
    <w:p w:rsidR="00000000" w:rsidDel="00000000" w:rsidP="00000000" w:rsidRDefault="00000000" w:rsidRPr="00000000" w14:paraId="00000023">
      <w:pPr>
        <w:ind w:firstLine="720"/>
        <w:rPr>
          <w:sz w:val="28"/>
          <w:szCs w:val="28"/>
        </w:rPr>
      </w:pPr>
      <w:r w:rsidDel="00000000" w:rsidR="00000000" w:rsidRPr="00000000">
        <w:rPr>
          <w:sz w:val="28"/>
          <w:szCs w:val="28"/>
          <w:rtl w:val="0"/>
        </w:rPr>
        <w:t xml:space="preserve">Idea: This is a block which can be placed by player or will spawn automatically (ideally) in vanilla structures. This block is used as a place for NPCs, who captured players, to leave in. These will be static bondage places, for spiders – big webs, for slimes – some slime wall things, for blazers – chains for walls, etc. Alternatively NPC can teleport all players to specific bondage locations for players to take or just spread their coordinates in chat just like in kidnap rp mod. NPC trap block isn’t working like tied to a fence and instead makes the player use a specific pose.</w:t>
      </w:r>
    </w:p>
    <w:p w:rsidR="00000000" w:rsidDel="00000000" w:rsidP="00000000" w:rsidRDefault="00000000" w:rsidRPr="00000000" w14:paraId="0000002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Calibri" w:cs="Calibri" w:eastAsia="Calibri" w:hAnsi="Calibri"/>
          <w:b w:val="1"/>
          <w:i w:val="0"/>
          <w:smallCaps w:val="0"/>
          <w:strike w:val="0"/>
          <w:color w:val="000000"/>
          <w:sz w:val="44"/>
          <w:szCs w:val="44"/>
          <w:u w:val="none"/>
          <w:shd w:fill="auto" w:val="clear"/>
          <w:vertAlign w:val="baseline"/>
        </w:rPr>
      </w:pPr>
      <w:bookmarkStart w:colFirst="0" w:colLast="0" w:name="_heading=h.3dy6vkm" w:id="6"/>
      <w:bookmarkEnd w:id="6"/>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Custom Bondage position block</w:t>
      </w:r>
    </w:p>
    <w:p w:rsidR="00000000" w:rsidDel="00000000" w:rsidP="00000000" w:rsidRDefault="00000000" w:rsidRPr="00000000" w14:paraId="00000025">
      <w:pPr>
        <w:rPr>
          <w:sz w:val="28"/>
          <w:szCs w:val="28"/>
        </w:rPr>
      </w:pPr>
      <w:r w:rsidDel="00000000" w:rsidR="00000000" w:rsidRPr="00000000">
        <w:rPr>
          <w:rtl w:val="0"/>
        </w:rPr>
      </w:r>
    </w:p>
    <w:p w:rsidR="00000000" w:rsidDel="00000000" w:rsidP="00000000" w:rsidRDefault="00000000" w:rsidRPr="00000000" w14:paraId="00000026">
      <w:pPr>
        <w:ind w:firstLine="720"/>
        <w:rPr>
          <w:sz w:val="28"/>
          <w:szCs w:val="28"/>
        </w:rPr>
      </w:pPr>
      <w:r w:rsidDel="00000000" w:rsidR="00000000" w:rsidRPr="00000000">
        <w:rPr>
          <w:sz w:val="28"/>
          <w:szCs w:val="28"/>
          <w:rtl w:val="0"/>
        </w:rPr>
        <w:t xml:space="preserve">Idea: This block is transparent, and only is visible while carrying a tied person (on lead) or while holding specifical item. On right click it opens the menu like in NPC minecraft mod. In this menu the player has sliders for position of the doll – x,y,z position, leg, arm rotations in all axes, leg and arm bendings, body bendings.</w:t>
      </w:r>
    </w:p>
    <w:p w:rsidR="00000000" w:rsidDel="00000000" w:rsidP="00000000" w:rsidRDefault="00000000" w:rsidRPr="00000000" w14:paraId="00000027">
      <w:pPr>
        <w:ind w:firstLine="720"/>
        <w:rPr>
          <w:sz w:val="28"/>
          <w:szCs w:val="28"/>
        </w:rPr>
      </w:pPr>
      <w:r w:rsidDel="00000000" w:rsidR="00000000" w:rsidRPr="00000000">
        <w:rPr>
          <w:sz w:val="28"/>
          <w:szCs w:val="28"/>
          <w:rtl w:val="0"/>
        </w:rPr>
        <w:t xml:space="preserve">Logic: This feature will allow players to make their own new poses. This will be perfect for anything that mod won’t add in game. </w:t>
      </w:r>
    </w:p>
    <w:p w:rsidR="00000000" w:rsidDel="00000000" w:rsidP="00000000" w:rsidRDefault="00000000" w:rsidRPr="00000000" w14:paraId="0000002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Calibri" w:cs="Calibri" w:eastAsia="Calibri" w:hAnsi="Calibri"/>
          <w:b w:val="1"/>
          <w:i w:val="0"/>
          <w:smallCaps w:val="0"/>
          <w:strike w:val="0"/>
          <w:color w:val="000000"/>
          <w:sz w:val="44"/>
          <w:szCs w:val="44"/>
          <w:u w:val="none"/>
          <w:shd w:fill="auto" w:val="clear"/>
          <w:vertAlign w:val="baseline"/>
        </w:rPr>
      </w:pPr>
      <w:bookmarkStart w:colFirst="0" w:colLast="0" w:name="_heading=h.1t3h5sf" w:id="7"/>
      <w:bookmarkEnd w:id="7"/>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Bondage furniture</w:t>
      </w:r>
    </w:p>
    <w:p w:rsidR="00000000" w:rsidDel="00000000" w:rsidP="00000000" w:rsidRDefault="00000000" w:rsidRPr="00000000" w14:paraId="00000029">
      <w:pPr>
        <w:rPr>
          <w:sz w:val="28"/>
          <w:szCs w:val="28"/>
        </w:rPr>
      </w:pPr>
      <w:r w:rsidDel="00000000" w:rsidR="00000000" w:rsidRPr="00000000">
        <w:rPr>
          <w:sz w:val="28"/>
          <w:szCs w:val="28"/>
          <w:rtl w:val="0"/>
        </w:rPr>
        <w:tab/>
        <w:t xml:space="preserve">Idea: Mod can include some bondage furniture, alternatively to “custom bondage block”. In case players won’t have chisels mod they will still be able to have simple furniture. This idea may have bad consequences though, if players will place too much furniture or won’t use it as intended. </w:t>
      </w:r>
    </w:p>
    <w:p w:rsidR="00000000" w:rsidDel="00000000" w:rsidP="00000000" w:rsidRDefault="00000000" w:rsidRPr="00000000" w14:paraId="0000002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Calibri" w:cs="Calibri" w:eastAsia="Calibri" w:hAnsi="Calibri"/>
          <w:b w:val="1"/>
          <w:i w:val="0"/>
          <w:smallCaps w:val="0"/>
          <w:strike w:val="0"/>
          <w:color w:val="000000"/>
          <w:sz w:val="44"/>
          <w:szCs w:val="44"/>
          <w:u w:val="none"/>
          <w:shd w:fill="auto" w:val="clear"/>
          <w:vertAlign w:val="baseline"/>
        </w:rPr>
      </w:pPr>
      <w:bookmarkStart w:colFirst="0" w:colLast="0" w:name="_heading=h.4d34og8" w:id="8"/>
      <w:bookmarkEnd w:id="8"/>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Struggle system and tying system</w:t>
      </w:r>
    </w:p>
    <w:p w:rsidR="00000000" w:rsidDel="00000000" w:rsidP="00000000" w:rsidRDefault="00000000" w:rsidRPr="00000000" w14:paraId="0000002B">
      <w:pPr>
        <w:rPr>
          <w:sz w:val="28"/>
          <w:szCs w:val="28"/>
        </w:rPr>
      </w:pPr>
      <w:r w:rsidDel="00000000" w:rsidR="00000000" w:rsidRPr="00000000">
        <w:rPr>
          <w:sz w:val="28"/>
          <w:szCs w:val="28"/>
          <w:rtl w:val="0"/>
        </w:rPr>
        <w:tab/>
        <w:t xml:space="preserve">Some binds (or all of them) are applied in 5 stages. Mod should add a new item - throwable slimeballs, which would be crafted in amounts of 5-8(?) from slimeball. In the case of slime balls, every thrown slime ball every time applies 1/5 of the stages. Stages don’t disappear and stay on the player, until the player presses “G”. In case stages aren’t filled 5/5, restraints are easily struggled from. Every 1/5 of the stage makes the player move slower, deal less damage and mine slower. In case all 5/5 stages are applied, the player becomes “tied”. In this case all restraint durability is applied and the player goes in a state of “tied”. </w:t>
      </w:r>
    </w:p>
    <w:p w:rsidR="00000000" w:rsidDel="00000000" w:rsidP="00000000" w:rsidRDefault="00000000" w:rsidRPr="00000000" w14:paraId="0000002C">
      <w:pPr>
        <w:rPr>
          <w:sz w:val="28"/>
          <w:szCs w:val="28"/>
        </w:rPr>
      </w:pPr>
      <w:r w:rsidDel="00000000" w:rsidR="00000000" w:rsidRPr="00000000">
        <w:rPr>
          <w:sz w:val="28"/>
          <w:szCs w:val="28"/>
          <w:rtl w:val="0"/>
        </w:rPr>
        <w:tab/>
        <w:t xml:space="preserve">In case of slimes and skeletons - every first attack has a small chance of applying any bondage, but every successful attack must make all other attacks more successful. So ⅕ will work in 10%, ⅖ will be 50% and ⅗, ⅘ and 5/5 will all work 90-100%, gradually making player more and more helpless from escaping. </w:t>
      </w:r>
    </w:p>
    <w:p w:rsidR="00000000" w:rsidDel="00000000" w:rsidP="00000000" w:rsidRDefault="00000000" w:rsidRPr="00000000" w14:paraId="0000002D">
      <w:pPr>
        <w:ind w:firstLine="720"/>
        <w:rPr>
          <w:sz w:val="28"/>
          <w:szCs w:val="28"/>
        </w:rPr>
      </w:pPr>
      <w:r w:rsidDel="00000000" w:rsidR="00000000" w:rsidRPr="00000000">
        <w:rPr>
          <w:sz w:val="28"/>
          <w:szCs w:val="28"/>
          <w:rtl w:val="0"/>
        </w:rPr>
        <w:t xml:space="preserve">Logic: this way “bondage PVP” will be more intense since players will have to not only throw slimeballs or restraints at each other, but also press “G” in time, which also makes gameplay better. </w:t>
      </w:r>
    </w:p>
    <w:p w:rsidR="00000000" w:rsidDel="00000000" w:rsidP="00000000" w:rsidRDefault="00000000" w:rsidRPr="00000000" w14:paraId="0000002E">
      <w:pPr>
        <w:ind w:firstLine="720"/>
        <w:rPr>
          <w:sz w:val="28"/>
          <w:szCs w:val="28"/>
        </w:rPr>
      </w:pPr>
      <w:r w:rsidDel="00000000" w:rsidR="00000000" w:rsidRPr="00000000">
        <w:rPr>
          <w:sz w:val="28"/>
          <w:szCs w:val="28"/>
          <w:rtl w:val="0"/>
        </w:rPr>
        <w:t xml:space="preserve">Throwable restraints are depletable, not throwable ones will stay and be used as a tool to apply stages. The last used restraint to apply 5/5 will be taken as the main restraint for the player and will disappear from the attacker's inventory after usage. </w:t>
      </w:r>
    </w:p>
    <w:p w:rsidR="00000000" w:rsidDel="00000000" w:rsidP="00000000" w:rsidRDefault="00000000" w:rsidRPr="00000000" w14:paraId="0000002F">
      <w:pPr>
        <w:ind w:firstLine="720"/>
        <w:rPr>
          <w:sz w:val="28"/>
          <w:szCs w:val="28"/>
        </w:rPr>
      </w:pPr>
      <w:r w:rsidDel="00000000" w:rsidR="00000000" w:rsidRPr="00000000">
        <w:rPr>
          <w:sz w:val="28"/>
          <w:szCs w:val="28"/>
          <w:rtl w:val="0"/>
        </w:rPr>
        <w:t xml:space="preserve">Tying arrows (if they even should be added) should also work in at least 3 stages (or alternatively they can deliver all 5 stages, but gradually, like a poison, leaving some time to press G)?</w:t>
      </w:r>
    </w:p>
    <w:p w:rsidR="00000000" w:rsidDel="00000000" w:rsidP="00000000" w:rsidRDefault="00000000" w:rsidRPr="00000000" w14:paraId="00000030">
      <w:pPr>
        <w:rPr>
          <w:sz w:val="28"/>
          <w:szCs w:val="28"/>
        </w:rPr>
      </w:pPr>
      <w:r w:rsidDel="00000000" w:rsidR="00000000" w:rsidRPr="00000000">
        <w:rPr>
          <w:sz w:val="28"/>
          <w:szCs w:val="28"/>
          <w:rtl w:val="0"/>
        </w:rPr>
        <w:t xml:space="preserve">Suggested restraint struggle minigame:</w:t>
      </w:r>
    </w:p>
    <w:p w:rsidR="00000000" w:rsidDel="00000000" w:rsidP="00000000" w:rsidRDefault="00000000" w:rsidRPr="00000000" w14:paraId="00000031">
      <w:pPr>
        <w:rPr>
          <w:sz w:val="28"/>
          <w:szCs w:val="28"/>
        </w:rPr>
      </w:pPr>
      <w:r w:rsidDel="00000000" w:rsidR="00000000" w:rsidRPr="00000000">
        <w:rPr>
          <w:sz w:val="28"/>
          <w:szCs w:val="28"/>
          <w:rtl w:val="0"/>
        </w:rPr>
        <w:t xml:space="preserve">1) Press G</w:t>
      </w:r>
    </w:p>
    <w:p w:rsidR="00000000" w:rsidDel="00000000" w:rsidP="00000000" w:rsidRDefault="00000000" w:rsidRPr="00000000" w14:paraId="00000032">
      <w:pPr>
        <w:rPr>
          <w:sz w:val="28"/>
          <w:szCs w:val="28"/>
        </w:rPr>
      </w:pPr>
      <w:r w:rsidDel="00000000" w:rsidR="00000000" w:rsidRPr="00000000">
        <w:rPr>
          <w:sz w:val="28"/>
          <w:szCs w:val="28"/>
          <w:rtl w:val="0"/>
        </w:rPr>
        <w:t xml:space="preserve">2) Game shows arrows on screen somewhere (ASDW) - up, down, left or right.</w:t>
      </w:r>
    </w:p>
    <w:p w:rsidR="00000000" w:rsidDel="00000000" w:rsidP="00000000" w:rsidRDefault="00000000" w:rsidRPr="00000000" w14:paraId="00000033">
      <w:pPr>
        <w:rPr>
          <w:sz w:val="28"/>
          <w:szCs w:val="28"/>
        </w:rPr>
      </w:pPr>
      <w:r w:rsidDel="00000000" w:rsidR="00000000" w:rsidRPr="00000000">
        <w:rPr>
          <w:sz w:val="28"/>
          <w:szCs w:val="28"/>
          <w:rtl w:val="0"/>
        </w:rPr>
        <w:t xml:space="preserve">3) You should press as fast, which arrow is shown. If you press fast and right - you get a significant struggle amount, if you press wrong, you can even tie yourself more. (If A showed and you press D – it ties your character a bit more, if S is showed but you press A or D – it has no effect, only opposite keys have effect)</w:t>
      </w:r>
    </w:p>
    <w:p w:rsidR="00000000" w:rsidDel="00000000" w:rsidP="00000000" w:rsidRDefault="00000000" w:rsidRPr="00000000" w14:paraId="00000034">
      <w:pPr>
        <w:rPr>
          <w:sz w:val="28"/>
          <w:szCs w:val="28"/>
        </w:rPr>
      </w:pPr>
      <w:r w:rsidDel="00000000" w:rsidR="00000000" w:rsidRPr="00000000">
        <w:rPr>
          <w:sz w:val="28"/>
          <w:szCs w:val="28"/>
          <w:rtl w:val="0"/>
        </w:rPr>
        <w:t xml:space="preserve">4) While you're pressing movement arrows and holding G, you're not moving, your character should shake a bit in the direction of your pressing, making cute struggle animation</w:t>
      </w:r>
    </w:p>
    <w:p w:rsidR="00000000" w:rsidDel="00000000" w:rsidP="00000000" w:rsidRDefault="00000000" w:rsidRPr="00000000" w14:paraId="00000035">
      <w:pPr>
        <w:rPr>
          <w:sz w:val="28"/>
          <w:szCs w:val="28"/>
        </w:rPr>
      </w:pPr>
      <w:r w:rsidDel="00000000" w:rsidR="00000000" w:rsidRPr="00000000">
        <w:rPr>
          <w:rtl w:val="0"/>
        </w:rPr>
        <w:t xml:space="preserve"> </w:t>
      </w:r>
      <w:r w:rsidDel="00000000" w:rsidR="00000000" w:rsidRPr="00000000">
        <w:rPr>
          <w:sz w:val="28"/>
          <w:szCs w:val="28"/>
        </w:rPr>
        <w:drawing>
          <wp:inline distB="0" distT="0" distL="0" distR="0">
            <wp:extent cx="1231525" cy="1624313"/>
            <wp:effectExtent b="0" l="0" r="0" t="0"/>
            <wp:docPr id="719237278"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1231525" cy="1624313"/>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sz w:val="28"/>
          <w:szCs w:val="28"/>
        </w:rPr>
      </w:pPr>
      <w:r w:rsidDel="00000000" w:rsidR="00000000" w:rsidRPr="00000000">
        <w:rPr>
          <w:sz w:val="28"/>
          <w:szCs w:val="28"/>
          <w:rtl w:val="0"/>
        </w:rPr>
        <w:t xml:space="preserve">5) It also can have block breaking effect on character like pieces of it falling on ground when you succeed with struggle</w:t>
      </w:r>
    </w:p>
    <w:p w:rsidR="00000000" w:rsidDel="00000000" w:rsidP="00000000" w:rsidRDefault="00000000" w:rsidRPr="00000000" w14:paraId="00000037">
      <w:pPr>
        <w:rPr>
          <w:sz w:val="28"/>
          <w:szCs w:val="28"/>
        </w:rPr>
      </w:pPr>
      <w:r w:rsidDel="00000000" w:rsidR="00000000" w:rsidRPr="00000000">
        <w:rPr>
          <w:sz w:val="28"/>
          <w:szCs w:val="28"/>
          <w:rtl w:val="0"/>
        </w:rPr>
        <w:t xml:space="preserve">6) If you use tool – you hold tool in hand and press G, block breaking effect is constant and it makes sound - everyone nearby can hear it</w:t>
      </w:r>
    </w:p>
    <w:p w:rsidR="00000000" w:rsidDel="00000000" w:rsidP="00000000" w:rsidRDefault="00000000" w:rsidRPr="00000000" w14:paraId="00000038">
      <w:pPr>
        <w:rPr>
          <w:sz w:val="28"/>
          <w:szCs w:val="28"/>
        </w:rPr>
      </w:pPr>
      <w:r w:rsidDel="00000000" w:rsidR="00000000" w:rsidRPr="00000000">
        <w:rPr>
          <w:sz w:val="28"/>
          <w:szCs w:val="28"/>
          <w:rtl w:val="0"/>
        </w:rPr>
        <w:t xml:space="preserve">Logic: This is simple and yet can work better than just one click, has winning and losing conditions.</w:t>
      </w:r>
    </w:p>
    <w:p w:rsidR="00000000" w:rsidDel="00000000" w:rsidP="00000000" w:rsidRDefault="00000000" w:rsidRPr="00000000" w14:paraId="00000039">
      <w:pPr>
        <w:rPr>
          <w:sz w:val="28"/>
          <w:szCs w:val="28"/>
        </w:rPr>
      </w:pPr>
      <w:r w:rsidDel="00000000" w:rsidR="00000000" w:rsidRPr="00000000">
        <w:rPr>
          <w:sz w:val="28"/>
          <w:szCs w:val="28"/>
          <w:rtl w:val="0"/>
        </w:rPr>
        <w:t xml:space="preserve">Note: Self-tying should also have some cap, players should not be able to go infinite self tying (probably?).</w:t>
      </w:r>
    </w:p>
    <w:p w:rsidR="00000000" w:rsidDel="00000000" w:rsidP="00000000" w:rsidRDefault="00000000" w:rsidRPr="00000000" w14:paraId="0000003A">
      <w:pPr>
        <w:rPr>
          <w:sz w:val="28"/>
          <w:szCs w:val="28"/>
        </w:rPr>
      </w:pPr>
      <w:r w:rsidDel="00000000" w:rsidR="00000000" w:rsidRPr="00000000">
        <w:rPr>
          <w:sz w:val="28"/>
          <w:szCs w:val="28"/>
          <w:rtl w:val="0"/>
        </w:rPr>
        <w:t xml:space="preserve">If only legs are tied – a player can’t untie himself fast, he should also use tools.</w:t>
      </w:r>
    </w:p>
    <w:p w:rsidR="00000000" w:rsidDel="00000000" w:rsidP="00000000" w:rsidRDefault="00000000" w:rsidRPr="00000000" w14:paraId="0000003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Calibri" w:cs="Calibri" w:eastAsia="Calibri" w:hAnsi="Calibri"/>
          <w:b w:val="1"/>
          <w:i w:val="0"/>
          <w:smallCaps w:val="0"/>
          <w:strike w:val="0"/>
          <w:color w:val="000000"/>
          <w:sz w:val="44"/>
          <w:szCs w:val="44"/>
          <w:u w:val="none"/>
          <w:shd w:fill="auto" w:val="clear"/>
          <w:vertAlign w:val="baseline"/>
        </w:rPr>
      </w:pPr>
      <w:bookmarkStart w:colFirst="0" w:colLast="0" w:name="_heading=h.2s8eyo1" w:id="9"/>
      <w:bookmarkEnd w:id="9"/>
      <w:r w:rsidDel="00000000" w:rsidR="00000000" w:rsidRPr="00000000">
        <w:rPr>
          <w:b w:val="1"/>
          <w:sz w:val="44"/>
          <w:szCs w:val="44"/>
          <w:rtl w:val="0"/>
        </w:rPr>
        <w:t xml:space="preserve">Get hurt</w:t>
      </w:r>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 if loose struggle minigame</w:t>
      </w:r>
    </w:p>
    <w:p w:rsidR="00000000" w:rsidDel="00000000" w:rsidP="00000000" w:rsidRDefault="00000000" w:rsidRPr="00000000" w14:paraId="0000003C">
      <w:pPr>
        <w:ind w:firstLine="720"/>
        <w:rPr>
          <w:sz w:val="28"/>
          <w:szCs w:val="28"/>
        </w:rPr>
      </w:pPr>
      <w:r w:rsidDel="00000000" w:rsidR="00000000" w:rsidRPr="00000000">
        <w:rPr>
          <w:sz w:val="28"/>
          <w:szCs w:val="28"/>
          <w:rtl w:val="0"/>
        </w:rPr>
        <w:t xml:space="preserve">Idea: Some restraints may hurt players if they lose minigame? Or do other actions, maybe giving their coordinates in chat? Paralyze? Tie even more?</w:t>
      </w:r>
    </w:p>
    <w:p w:rsidR="00000000" w:rsidDel="00000000" w:rsidP="00000000" w:rsidRDefault="00000000" w:rsidRPr="00000000" w14:paraId="0000003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Calibri" w:cs="Calibri" w:eastAsia="Calibri" w:hAnsi="Calibri"/>
          <w:b w:val="1"/>
          <w:i w:val="0"/>
          <w:smallCaps w:val="0"/>
          <w:strike w:val="0"/>
          <w:color w:val="000000"/>
          <w:sz w:val="44"/>
          <w:szCs w:val="44"/>
          <w:u w:val="none"/>
          <w:shd w:fill="auto" w:val="clear"/>
          <w:vertAlign w:val="baseline"/>
        </w:rPr>
      </w:pPr>
      <w:bookmarkStart w:colFirst="0" w:colLast="0" w:name="_heading=h.17dp8vu" w:id="10"/>
      <w:bookmarkEnd w:id="10"/>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NPC roles</w:t>
      </w:r>
    </w:p>
    <w:p w:rsidR="00000000" w:rsidDel="00000000" w:rsidP="00000000" w:rsidRDefault="00000000" w:rsidRPr="00000000" w14:paraId="0000003E">
      <w:pPr>
        <w:rPr>
          <w:sz w:val="28"/>
          <w:szCs w:val="28"/>
        </w:rPr>
      </w:pPr>
      <w:r w:rsidDel="00000000" w:rsidR="00000000" w:rsidRPr="00000000">
        <w:rPr>
          <w:sz w:val="28"/>
          <w:szCs w:val="28"/>
          <w:rtl w:val="0"/>
        </w:rPr>
        <w:tab/>
        <w:t xml:space="preserve">Idea: There should be NPCs in the wild, which will tie players. Not like in kidnap mod, this should not add only new mobs like kidnappers and damsels. Instead this mod can add tying abilities to existing mobs and add only locational and only necessary mobs. </w:t>
      </w:r>
    </w:p>
    <w:p w:rsidR="00000000" w:rsidDel="00000000" w:rsidP="00000000" w:rsidRDefault="00000000" w:rsidRPr="00000000" w14:paraId="0000003F">
      <w:pPr>
        <w:rPr>
          <w:sz w:val="28"/>
          <w:szCs w:val="28"/>
        </w:rPr>
      </w:pPr>
      <w:r w:rsidDel="00000000" w:rsidR="00000000" w:rsidRPr="00000000">
        <w:rPr>
          <w:sz w:val="28"/>
          <w:szCs w:val="28"/>
          <w:rtl w:val="0"/>
        </w:rPr>
        <w:tab/>
        <w:t xml:space="preserve">To make it less annoying, I highly advise adding good tying possibilities ONLY to biome specific mobs or location mobs. So mainly no skeletons, zombies, spiders, since they can spawn anywhere and not at all predictable – this is bad because this means that players can be randomly tied everywhere, as with kidnappers in KRP. This is not very fun since it has no predictable gameplay and is similar to creeper mechanics. Yet, zombies and skeletons can tie players in 1-5% cases, or in case they went in K.O. Also skeletons can throw arrows, which in only 5% cases will throw 10 struggle chains on the player or only 1/5 bar tying, which the player can easily get rid of by just pressing G at the right time. Otherwise other arrows will quickly increase the level of tying to 2/5, 3/5 and end up tying the player completely.</w:t>
      </w:r>
    </w:p>
    <w:p w:rsidR="00000000" w:rsidDel="00000000" w:rsidP="00000000" w:rsidRDefault="00000000" w:rsidRPr="00000000" w14:paraId="00000040">
      <w:pPr>
        <w:rPr>
          <w:sz w:val="28"/>
          <w:szCs w:val="28"/>
        </w:rPr>
      </w:pPr>
      <w:r w:rsidDel="00000000" w:rsidR="00000000" w:rsidRPr="00000000">
        <w:rPr>
          <w:sz w:val="28"/>
          <w:szCs w:val="28"/>
          <w:rtl w:val="0"/>
        </w:rPr>
        <w:t xml:space="preserve">Full list of NPCs with their skills:</w:t>
      </w:r>
    </w:p>
    <w:p w:rsidR="00000000" w:rsidDel="00000000" w:rsidP="00000000" w:rsidRDefault="00000000" w:rsidRPr="00000000" w14:paraId="00000041">
      <w:pPr>
        <w:rPr>
          <w:sz w:val="28"/>
          <w:szCs w:val="28"/>
        </w:rPr>
      </w:pPr>
      <w:r w:rsidDel="00000000" w:rsidR="00000000" w:rsidRPr="00000000">
        <w:rPr>
          <w:b w:val="1"/>
          <w:sz w:val="28"/>
          <w:szCs w:val="28"/>
          <w:rtl w:val="0"/>
        </w:rPr>
        <w:t xml:space="preserve">Value </w:t>
      </w:r>
      <w:r w:rsidDel="00000000" w:rsidR="00000000" w:rsidRPr="00000000">
        <w:rPr>
          <w:sz w:val="28"/>
          <w:szCs w:val="28"/>
          <w:rtl w:val="0"/>
        </w:rPr>
        <w:t xml:space="preserve">– my old subjective rating of how important it is to add</w:t>
      </w:r>
    </w:p>
    <w:p w:rsidR="00000000" w:rsidDel="00000000" w:rsidP="00000000" w:rsidRDefault="00000000" w:rsidRPr="00000000" w14:paraId="00000042">
      <w:pPr>
        <w:rPr>
          <w:sz w:val="28"/>
          <w:szCs w:val="28"/>
        </w:rPr>
      </w:pPr>
      <w:r w:rsidDel="00000000" w:rsidR="00000000" w:rsidRPr="00000000">
        <w:rPr>
          <w:b w:val="1"/>
          <w:sz w:val="28"/>
          <w:szCs w:val="28"/>
          <w:rtl w:val="0"/>
        </w:rPr>
        <w:t xml:space="preserve">Name</w:t>
      </w:r>
      <w:r w:rsidDel="00000000" w:rsidR="00000000" w:rsidRPr="00000000">
        <w:rPr>
          <w:sz w:val="28"/>
          <w:szCs w:val="28"/>
          <w:rtl w:val="0"/>
        </w:rPr>
        <w:t xml:space="preserve"> – name of NPC</w:t>
      </w:r>
    </w:p>
    <w:p w:rsidR="00000000" w:rsidDel="00000000" w:rsidP="00000000" w:rsidRDefault="00000000" w:rsidRPr="00000000" w14:paraId="00000043">
      <w:pPr>
        <w:rPr>
          <w:sz w:val="28"/>
          <w:szCs w:val="28"/>
        </w:rPr>
      </w:pPr>
      <w:r w:rsidDel="00000000" w:rsidR="00000000" w:rsidRPr="00000000">
        <w:rPr>
          <w:b w:val="1"/>
          <w:sz w:val="28"/>
          <w:szCs w:val="28"/>
          <w:rtl w:val="0"/>
        </w:rPr>
        <w:t xml:space="preserve">Capture?</w:t>
      </w:r>
      <w:r w:rsidDel="00000000" w:rsidR="00000000" w:rsidRPr="00000000">
        <w:rPr>
          <w:sz w:val="28"/>
          <w:szCs w:val="28"/>
          <w:rtl w:val="0"/>
        </w:rPr>
        <w:t xml:space="preserve"> – if mob can be tied like a normal player. These mobs usually have similar player animations so probably they can be captured. This means, they can work as damsels in KRP with probably similar mechanics. Other mobs or NPCs can be caged, somehow? Then made into pets…?</w:t>
      </w:r>
    </w:p>
    <w:p w:rsidR="00000000" w:rsidDel="00000000" w:rsidP="00000000" w:rsidRDefault="00000000" w:rsidRPr="00000000" w14:paraId="00000044">
      <w:pPr>
        <w:rPr>
          <w:sz w:val="28"/>
          <w:szCs w:val="28"/>
        </w:rPr>
      </w:pPr>
      <w:r w:rsidDel="00000000" w:rsidR="00000000" w:rsidRPr="00000000">
        <w:rPr>
          <w:b w:val="1"/>
          <w:sz w:val="28"/>
          <w:szCs w:val="28"/>
          <w:rtl w:val="0"/>
        </w:rPr>
        <w:t xml:space="preserve">Tying? </w:t>
      </w:r>
      <w:r w:rsidDel="00000000" w:rsidR="00000000" w:rsidRPr="00000000">
        <w:rPr>
          <w:sz w:val="28"/>
          <w:szCs w:val="28"/>
          <w:rtl w:val="0"/>
        </w:rPr>
        <w:t xml:space="preserve"> – type of behavior, which creature can use to bondage-attack player:</w:t>
      </w:r>
    </w:p>
    <w:p w:rsidR="00000000" w:rsidDel="00000000" w:rsidP="00000000" w:rsidRDefault="00000000" w:rsidRPr="00000000" w14:paraId="0000004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KIDNAP</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 Full functionality of kidnappers, NPC is attacking to tie and bring with them for some goals. Can use any means to tie </w:t>
      </w:r>
      <w:r w:rsidDel="00000000" w:rsidR="00000000" w:rsidRPr="00000000">
        <w:rPr>
          <w:sz w:val="28"/>
          <w:szCs w:val="28"/>
          <w:rtl w:val="0"/>
        </w:rPr>
        <w:t xml:space="preserve">player</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 either K.O. him and then tie or tie </w:t>
      </w:r>
      <w:r w:rsidDel="00000000" w:rsidR="00000000" w:rsidRPr="00000000">
        <w:rPr>
          <w:sz w:val="28"/>
          <w:szCs w:val="28"/>
          <w:rtl w:val="0"/>
        </w:rPr>
        <w:t xml:space="preserve">in the process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of attacking. These NPCs are usually the only kidnap species </w:t>
      </w:r>
      <w:r w:rsidDel="00000000" w:rsidR="00000000" w:rsidRPr="00000000">
        <w:rPr>
          <w:sz w:val="28"/>
          <w:szCs w:val="28"/>
          <w:rtl w:val="0"/>
        </w:rPr>
        <w:t xml:space="preserve">for the chosen</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world.</w:t>
      </w: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Attack</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 </w:t>
      </w:r>
      <w:r w:rsidDel="00000000" w:rsidR="00000000" w:rsidRPr="00000000">
        <w:rPr>
          <w:sz w:val="28"/>
          <w:szCs w:val="28"/>
          <w:rtl w:val="0"/>
        </w:rPr>
        <w:t xml:space="preserve">main a</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ttack of </w:t>
      </w:r>
      <w:r w:rsidDel="00000000" w:rsidR="00000000" w:rsidRPr="00000000">
        <w:rPr>
          <w:sz w:val="28"/>
          <w:szCs w:val="28"/>
          <w:rtl w:val="0"/>
        </w:rPr>
        <w:t xml:space="preserve">mob or NPC</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is also tying </w:t>
      </w:r>
      <w:r w:rsidDel="00000000" w:rsidR="00000000" w:rsidRPr="00000000">
        <w:rPr>
          <w:sz w:val="28"/>
          <w:szCs w:val="28"/>
          <w:rtl w:val="0"/>
        </w:rPr>
        <w:t xml:space="preserve">players gradually</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4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KO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 Automatically ties K.O.’d player</w:t>
      </w:r>
      <w:r w:rsidDel="00000000" w:rsidR="00000000" w:rsidRPr="00000000">
        <w:rPr>
          <w:sz w:val="28"/>
          <w:szCs w:val="28"/>
          <w:rtl w:val="0"/>
        </w:rPr>
        <w:t xml:space="preserve"> after attack,</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if the player</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attacked first, only as self-</w:t>
      </w:r>
      <w:r w:rsidDel="00000000" w:rsidR="00000000" w:rsidRPr="00000000">
        <w:rPr>
          <w:sz w:val="28"/>
          <w:szCs w:val="28"/>
          <w:rtl w:val="0"/>
        </w:rPr>
        <w:t xml:space="preserve">defense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4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SCAvenger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NPC only tries to kidnap already K.O.’d players and not attack them for that goal. Can take such </w:t>
      </w:r>
      <w:r w:rsidDel="00000000" w:rsidR="00000000" w:rsidRPr="00000000">
        <w:rPr>
          <w:sz w:val="28"/>
          <w:szCs w:val="28"/>
          <w:rtl w:val="0"/>
        </w:rPr>
        <w:t xml:space="preserve">players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with them to “Npc trap block”.</w:t>
      </w:r>
    </w:p>
    <w:p w:rsidR="00000000" w:rsidDel="00000000" w:rsidP="00000000" w:rsidRDefault="00000000" w:rsidRPr="00000000" w14:paraId="0000004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No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 can’t tie. </w:t>
      </w:r>
    </w:p>
    <w:p w:rsidR="00000000" w:rsidDel="00000000" w:rsidP="00000000" w:rsidRDefault="00000000" w:rsidRPr="00000000" w14:paraId="0000004A">
      <w:pPr>
        <w:rPr>
          <w:sz w:val="28"/>
          <w:szCs w:val="28"/>
        </w:rPr>
      </w:pPr>
      <w:r w:rsidDel="00000000" w:rsidR="00000000" w:rsidRPr="00000000">
        <w:rPr>
          <w:sz w:val="28"/>
          <w:szCs w:val="28"/>
          <w:highlight w:val="green"/>
          <w:rtl w:val="0"/>
        </w:rPr>
        <w:t xml:space="preserve">Green</w:t>
      </w:r>
      <w:r w:rsidDel="00000000" w:rsidR="00000000" w:rsidRPr="00000000">
        <w:rPr>
          <w:sz w:val="28"/>
          <w:szCs w:val="28"/>
          <w:rtl w:val="0"/>
        </w:rPr>
        <w:t xml:space="preserve"> – Main world, </w:t>
      </w:r>
      <w:r w:rsidDel="00000000" w:rsidR="00000000" w:rsidRPr="00000000">
        <w:rPr>
          <w:sz w:val="28"/>
          <w:szCs w:val="28"/>
          <w:highlight w:val="yellow"/>
          <w:rtl w:val="0"/>
        </w:rPr>
        <w:t xml:space="preserve">Yellow</w:t>
      </w:r>
      <w:r w:rsidDel="00000000" w:rsidR="00000000" w:rsidRPr="00000000">
        <w:rPr>
          <w:sz w:val="28"/>
          <w:szCs w:val="28"/>
          <w:rtl w:val="0"/>
        </w:rPr>
        <w:t xml:space="preserve"> – desert, White – tundra, </w:t>
      </w:r>
      <w:r w:rsidDel="00000000" w:rsidR="00000000" w:rsidRPr="00000000">
        <w:rPr>
          <w:sz w:val="28"/>
          <w:szCs w:val="28"/>
          <w:highlight w:val="cyan"/>
          <w:rtl w:val="0"/>
        </w:rPr>
        <w:t xml:space="preserve">Cyan</w:t>
      </w:r>
      <w:r w:rsidDel="00000000" w:rsidR="00000000" w:rsidRPr="00000000">
        <w:rPr>
          <w:sz w:val="28"/>
          <w:szCs w:val="28"/>
          <w:rtl w:val="0"/>
        </w:rPr>
        <w:t xml:space="preserve"> – water, </w:t>
      </w:r>
      <w:r w:rsidDel="00000000" w:rsidR="00000000" w:rsidRPr="00000000">
        <w:rPr>
          <w:sz w:val="28"/>
          <w:szCs w:val="28"/>
          <w:highlight w:val="lightGray"/>
          <w:rtl w:val="0"/>
        </w:rPr>
        <w:t xml:space="preserve">Gray</w:t>
      </w:r>
      <w:r w:rsidDel="00000000" w:rsidR="00000000" w:rsidRPr="00000000">
        <w:rPr>
          <w:sz w:val="28"/>
          <w:szCs w:val="28"/>
          <w:rtl w:val="0"/>
        </w:rPr>
        <w:t xml:space="preserve"> – caves, </w:t>
      </w:r>
      <w:r w:rsidDel="00000000" w:rsidR="00000000" w:rsidRPr="00000000">
        <w:rPr>
          <w:sz w:val="28"/>
          <w:szCs w:val="28"/>
          <w:highlight w:val="red"/>
          <w:rtl w:val="0"/>
        </w:rPr>
        <w:t xml:space="preserve">Red</w:t>
      </w:r>
      <w:r w:rsidDel="00000000" w:rsidR="00000000" w:rsidRPr="00000000">
        <w:rPr>
          <w:sz w:val="28"/>
          <w:szCs w:val="28"/>
          <w:rtl w:val="0"/>
        </w:rPr>
        <w:t xml:space="preserve"> – Nether fortress (orange – just neither), </w:t>
      </w:r>
      <w:r w:rsidDel="00000000" w:rsidR="00000000" w:rsidRPr="00000000">
        <w:rPr>
          <w:sz w:val="28"/>
          <w:szCs w:val="28"/>
          <w:highlight w:val="magenta"/>
          <w:rtl w:val="0"/>
        </w:rPr>
        <w:t xml:space="preserve">Pink</w:t>
      </w:r>
      <w:r w:rsidDel="00000000" w:rsidR="00000000" w:rsidRPr="00000000">
        <w:rPr>
          <w:sz w:val="28"/>
          <w:szCs w:val="28"/>
          <w:rtl w:val="0"/>
        </w:rPr>
        <w:t xml:space="preserve"> – end.</w:t>
      </w:r>
    </w:p>
    <w:p w:rsidR="00000000" w:rsidDel="00000000" w:rsidP="00000000" w:rsidRDefault="00000000" w:rsidRPr="00000000" w14:paraId="0000004B">
      <w:pPr>
        <w:rPr>
          <w:sz w:val="28"/>
          <w:szCs w:val="28"/>
        </w:rPr>
      </w:pPr>
      <w:r w:rsidDel="00000000" w:rsidR="00000000" w:rsidRPr="00000000">
        <w:rPr>
          <w:sz w:val="28"/>
          <w:szCs w:val="28"/>
          <w:rtl w:val="0"/>
        </w:rPr>
        <w:t xml:space="preserve">Reason – short reason why this creature can be added according to minecraft overall gameplay: </w:t>
      </w:r>
    </w:p>
    <w:p w:rsidR="00000000" w:rsidDel="00000000" w:rsidP="00000000" w:rsidRDefault="00000000" w:rsidRPr="00000000" w14:paraId="0000004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Passive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 it won’t be hostile so nothing to worry about; </w:t>
      </w:r>
    </w:p>
    <w:p w:rsidR="00000000" w:rsidDel="00000000" w:rsidP="00000000" w:rsidRDefault="00000000" w:rsidRPr="00000000" w14:paraId="0000004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Rare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 it is rare so nothing to worry about; </w:t>
      </w:r>
    </w:p>
    <w:p w:rsidR="00000000" w:rsidDel="00000000" w:rsidP="00000000" w:rsidRDefault="00000000" w:rsidRPr="00000000" w14:paraId="0000004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Loc</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 this creature only lives in specific locations and won’t bother you </w:t>
      </w:r>
      <w:r w:rsidDel="00000000" w:rsidR="00000000" w:rsidRPr="00000000">
        <w:rPr>
          <w:sz w:val="28"/>
          <w:szCs w:val="28"/>
          <w:rtl w:val="0"/>
        </w:rPr>
        <w:t xml:space="preserve">until</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you travel far; </w:t>
      </w:r>
    </w:p>
    <w:p w:rsidR="00000000" w:rsidDel="00000000" w:rsidP="00000000" w:rsidRDefault="00000000" w:rsidRPr="00000000" w14:paraId="0000004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Biome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 this creature only spawns in specific biomes – you have to travel to it to get in actual danger.</w:t>
      </w:r>
      <w:r w:rsidDel="00000000" w:rsidR="00000000" w:rsidRPr="00000000">
        <w:rPr>
          <w:rtl w:val="0"/>
        </w:rPr>
      </w:r>
    </w:p>
    <w:p w:rsidR="00000000" w:rsidDel="00000000" w:rsidP="00000000" w:rsidRDefault="00000000" w:rsidRPr="00000000" w14:paraId="0000005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this creature spawns everywhere, means its most dangerous and unpredictable (this is counterreason, the reason it may be added is in adding </w:t>
      </w:r>
      <w:r w:rsidDel="00000000" w:rsidR="00000000" w:rsidRPr="00000000">
        <w:rPr>
          <w:sz w:val="28"/>
          <w:szCs w:val="28"/>
          <w:rtl w:val="0"/>
        </w:rPr>
        <w:t xml:space="preserve">at least</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some randomisation to the game, but</w:t>
      </w:r>
      <w:r w:rsidDel="00000000" w:rsidR="00000000" w:rsidRPr="00000000">
        <w:rPr>
          <w:sz w:val="28"/>
          <w:szCs w:val="28"/>
          <w:rtl w:val="0"/>
        </w:rPr>
        <w:t xml:space="preserve"> can be ignored</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28"/>
          <w:szCs w:val="28"/>
        </w:rPr>
      </w:pPr>
      <w:r w:rsidDel="00000000" w:rsidR="00000000" w:rsidRPr="00000000">
        <w:rPr>
          <w:rtl w:val="0"/>
        </w:rPr>
      </w:r>
    </w:p>
    <w:tbl>
      <w:tblPr>
        <w:tblStyle w:val="Table1"/>
        <w:tblW w:w="1062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5"/>
        <w:gridCol w:w="2367"/>
        <w:gridCol w:w="1100"/>
        <w:gridCol w:w="1038"/>
        <w:gridCol w:w="550"/>
        <w:gridCol w:w="806"/>
        <w:gridCol w:w="4191"/>
        <w:tblGridChange w:id="0">
          <w:tblGrid>
            <w:gridCol w:w="575"/>
            <w:gridCol w:w="2367"/>
            <w:gridCol w:w="1100"/>
            <w:gridCol w:w="1038"/>
            <w:gridCol w:w="550"/>
            <w:gridCol w:w="806"/>
            <w:gridCol w:w="4191"/>
          </w:tblGrid>
        </w:tblGridChange>
      </w:tblGrid>
      <w:tr>
        <w:trPr>
          <w:cantSplit w:val="0"/>
          <w:tblHeader w:val="0"/>
        </w:trPr>
        <w:tc>
          <w:tcPr/>
          <w:p w:rsidR="00000000" w:rsidDel="00000000" w:rsidP="00000000" w:rsidRDefault="00000000" w:rsidRPr="00000000" w14:paraId="00000052">
            <w:pPr>
              <w:rPr>
                <w:sz w:val="16"/>
                <w:szCs w:val="16"/>
              </w:rPr>
            </w:pPr>
            <w:r w:rsidDel="00000000" w:rsidR="00000000" w:rsidRPr="00000000">
              <w:rPr>
                <w:sz w:val="16"/>
                <w:szCs w:val="16"/>
                <w:rtl w:val="0"/>
              </w:rPr>
              <w:t xml:space="preserve">Value</w:t>
            </w:r>
          </w:p>
        </w:tc>
        <w:tc>
          <w:tcPr/>
          <w:p w:rsidR="00000000" w:rsidDel="00000000" w:rsidP="00000000" w:rsidRDefault="00000000" w:rsidRPr="00000000" w14:paraId="00000053">
            <w:pPr>
              <w:rPr>
                <w:sz w:val="20"/>
                <w:szCs w:val="20"/>
              </w:rPr>
            </w:pPr>
            <w:r w:rsidDel="00000000" w:rsidR="00000000" w:rsidRPr="00000000">
              <w:rPr>
                <w:sz w:val="20"/>
                <w:szCs w:val="20"/>
                <w:rtl w:val="0"/>
              </w:rPr>
              <w:t xml:space="preserve">Name</w:t>
            </w:r>
          </w:p>
        </w:tc>
        <w:tc>
          <w:tcPr/>
          <w:p w:rsidR="00000000" w:rsidDel="00000000" w:rsidP="00000000" w:rsidRDefault="00000000" w:rsidRPr="00000000" w14:paraId="00000054">
            <w:pPr>
              <w:rPr>
                <w:sz w:val="16"/>
                <w:szCs w:val="16"/>
              </w:rPr>
            </w:pPr>
            <w:r w:rsidDel="00000000" w:rsidR="00000000" w:rsidRPr="00000000">
              <w:rPr>
                <w:sz w:val="16"/>
                <w:szCs w:val="16"/>
                <w:rtl w:val="0"/>
              </w:rPr>
              <w:t xml:space="preserve">Kidnappable?</w:t>
            </w:r>
          </w:p>
        </w:tc>
        <w:tc>
          <w:tcPr/>
          <w:p w:rsidR="00000000" w:rsidDel="00000000" w:rsidP="00000000" w:rsidRDefault="00000000" w:rsidRPr="00000000" w14:paraId="00000055">
            <w:pPr>
              <w:rPr>
                <w:sz w:val="20"/>
                <w:szCs w:val="20"/>
              </w:rPr>
            </w:pPr>
            <w:r w:rsidDel="00000000" w:rsidR="00000000" w:rsidRPr="00000000">
              <w:rPr>
                <w:sz w:val="20"/>
                <w:szCs w:val="20"/>
                <w:rtl w:val="0"/>
              </w:rPr>
              <w:t xml:space="preserve">Tying?</w:t>
            </w:r>
          </w:p>
        </w:tc>
        <w:tc>
          <w:tcPr/>
          <w:p w:rsidR="00000000" w:rsidDel="00000000" w:rsidP="00000000" w:rsidRDefault="00000000" w:rsidRPr="00000000" w14:paraId="00000056">
            <w:pP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057">
            <w:pPr>
              <w:rPr>
                <w:sz w:val="20"/>
                <w:szCs w:val="20"/>
              </w:rPr>
            </w:pPr>
            <w:r w:rsidDel="00000000" w:rsidR="00000000" w:rsidRPr="00000000">
              <w:rPr>
                <w:sz w:val="20"/>
                <w:szCs w:val="20"/>
                <w:rtl w:val="0"/>
              </w:rPr>
              <w:t xml:space="preserve">Reason</w:t>
            </w:r>
          </w:p>
        </w:tc>
        <w:tc>
          <w:tcPr/>
          <w:p w:rsidR="00000000" w:rsidDel="00000000" w:rsidP="00000000" w:rsidRDefault="00000000" w:rsidRPr="00000000" w14:paraId="00000058">
            <w:pPr>
              <w:rPr>
                <w:sz w:val="20"/>
                <w:szCs w:val="20"/>
              </w:rPr>
            </w:pPr>
            <w:r w:rsidDel="00000000" w:rsidR="00000000" w:rsidRPr="00000000">
              <w:rPr>
                <w:sz w:val="20"/>
                <w:szCs w:val="20"/>
                <w:rtl w:val="0"/>
              </w:rPr>
              <w:t xml:space="preserve">Description</w:t>
            </w:r>
          </w:p>
        </w:tc>
      </w:tr>
      <w:tr>
        <w:trPr>
          <w:cantSplit w:val="0"/>
          <w:tblHeader w:val="0"/>
        </w:trPr>
        <w:tc>
          <w:tcPr/>
          <w:p w:rsidR="00000000" w:rsidDel="00000000" w:rsidP="00000000" w:rsidRDefault="00000000" w:rsidRPr="00000000" w14:paraId="00000059">
            <w:pPr>
              <w:rPr>
                <w:sz w:val="20"/>
                <w:szCs w:val="20"/>
              </w:rPr>
            </w:pPr>
            <w:r w:rsidDel="00000000" w:rsidR="00000000" w:rsidRPr="00000000">
              <w:rPr>
                <w:sz w:val="20"/>
                <w:szCs w:val="20"/>
                <w:rtl w:val="0"/>
              </w:rPr>
              <w:t xml:space="preserve">+++</w:t>
            </w:r>
          </w:p>
        </w:tc>
        <w:tc>
          <w:tcPr>
            <w:shd w:fill="c5e0b3" w:val="clear"/>
          </w:tcPr>
          <w:p w:rsidR="00000000" w:rsidDel="00000000" w:rsidP="00000000" w:rsidRDefault="00000000" w:rsidRPr="00000000" w14:paraId="0000005A">
            <w:pPr>
              <w:rPr>
                <w:sz w:val="20"/>
                <w:szCs w:val="20"/>
              </w:rPr>
            </w:pPr>
            <w:r w:rsidDel="00000000" w:rsidR="00000000" w:rsidRPr="00000000">
              <w:rPr>
                <w:sz w:val="20"/>
                <w:szCs w:val="20"/>
                <w:rtl w:val="0"/>
              </w:rPr>
              <w:t xml:space="preserve">Villager, Neko, Creeper girl</w:t>
            </w:r>
          </w:p>
        </w:tc>
        <w:tc>
          <w:tcPr/>
          <w:p w:rsidR="00000000" w:rsidDel="00000000" w:rsidP="00000000" w:rsidRDefault="00000000" w:rsidRPr="00000000" w14:paraId="0000005B">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05C">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05D">
            <w:pPr>
              <w:rPr>
                <w:sz w:val="20"/>
                <w:szCs w:val="20"/>
              </w:rPr>
            </w:pPr>
            <w:r w:rsidDel="00000000" w:rsidR="00000000" w:rsidRPr="00000000">
              <w:rPr>
                <w:sz w:val="20"/>
                <w:szCs w:val="20"/>
                <w:rtl w:val="0"/>
              </w:rPr>
              <w:t xml:space="preserve">100</w:t>
            </w:r>
          </w:p>
        </w:tc>
        <w:tc>
          <w:tcPr/>
          <w:p w:rsidR="00000000" w:rsidDel="00000000" w:rsidP="00000000" w:rsidRDefault="00000000" w:rsidRPr="00000000" w14:paraId="0000005E">
            <w:pPr>
              <w:rPr>
                <w:sz w:val="20"/>
                <w:szCs w:val="20"/>
              </w:rPr>
            </w:pPr>
            <w:r w:rsidDel="00000000" w:rsidR="00000000" w:rsidRPr="00000000">
              <w:rPr>
                <w:sz w:val="20"/>
                <w:szCs w:val="20"/>
                <w:rtl w:val="0"/>
              </w:rPr>
              <w:t xml:space="preserve">Passive</w:t>
            </w:r>
          </w:p>
        </w:tc>
        <w:tc>
          <w:tcPr/>
          <w:p w:rsidR="00000000" w:rsidDel="00000000" w:rsidP="00000000" w:rsidRDefault="00000000" w:rsidRPr="00000000" w14:paraId="0000005F">
            <w:pPr>
              <w:rPr>
                <w:sz w:val="20"/>
                <w:szCs w:val="20"/>
              </w:rPr>
            </w:pPr>
            <w:r w:rsidDel="00000000" w:rsidR="00000000" w:rsidRPr="00000000">
              <w:rPr>
                <w:sz w:val="20"/>
                <w:szCs w:val="20"/>
                <w:rtl w:val="0"/>
              </w:rPr>
              <w:t xml:space="preserve">Similar to damsels from KRP, they spawn in villages, breed as villagers, with villagers mechanics, and have girls with player proportions.</w:t>
            </w:r>
          </w:p>
        </w:tc>
      </w:tr>
      <w:tr>
        <w:trPr>
          <w:cantSplit w:val="0"/>
          <w:tblHeader w:val="0"/>
        </w:trPr>
        <w:tc>
          <w:tcPr/>
          <w:p w:rsidR="00000000" w:rsidDel="00000000" w:rsidP="00000000" w:rsidRDefault="00000000" w:rsidRPr="00000000" w14:paraId="00000060">
            <w:pPr>
              <w:rPr>
                <w:sz w:val="20"/>
                <w:szCs w:val="20"/>
              </w:rPr>
            </w:pPr>
            <w:r w:rsidDel="00000000" w:rsidR="00000000" w:rsidRPr="00000000">
              <w:rPr>
                <w:sz w:val="20"/>
                <w:szCs w:val="20"/>
                <w:rtl w:val="0"/>
              </w:rPr>
              <w:t xml:space="preserve">++</w:t>
            </w:r>
          </w:p>
        </w:tc>
        <w:tc>
          <w:tcPr>
            <w:shd w:fill="c5e0b3" w:val="clear"/>
          </w:tcPr>
          <w:p w:rsidR="00000000" w:rsidDel="00000000" w:rsidP="00000000" w:rsidRDefault="00000000" w:rsidRPr="00000000" w14:paraId="00000061">
            <w:pPr>
              <w:rPr>
                <w:sz w:val="20"/>
                <w:szCs w:val="20"/>
              </w:rPr>
            </w:pPr>
            <w:r w:rsidDel="00000000" w:rsidR="00000000" w:rsidRPr="00000000">
              <w:rPr>
                <w:sz w:val="20"/>
                <w:szCs w:val="20"/>
                <w:rtl w:val="0"/>
              </w:rPr>
              <w:t xml:space="preserve">Illager people</w:t>
            </w:r>
          </w:p>
        </w:tc>
        <w:tc>
          <w:tcPr/>
          <w:p w:rsidR="00000000" w:rsidDel="00000000" w:rsidP="00000000" w:rsidRDefault="00000000" w:rsidRPr="00000000" w14:paraId="00000062">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063">
            <w:pPr>
              <w:rPr>
                <w:b w:val="1"/>
                <w:sz w:val="20"/>
                <w:szCs w:val="20"/>
              </w:rPr>
            </w:pPr>
            <w:r w:rsidDel="00000000" w:rsidR="00000000" w:rsidRPr="00000000">
              <w:rPr>
                <w:b w:val="1"/>
                <w:sz w:val="20"/>
                <w:szCs w:val="20"/>
                <w:rtl w:val="0"/>
              </w:rPr>
              <w:t xml:space="preserve">KIDNAP</w:t>
            </w:r>
          </w:p>
        </w:tc>
        <w:tc>
          <w:tcPr/>
          <w:p w:rsidR="00000000" w:rsidDel="00000000" w:rsidP="00000000" w:rsidRDefault="00000000" w:rsidRPr="00000000" w14:paraId="00000064">
            <w:pPr>
              <w:rPr>
                <w:sz w:val="20"/>
                <w:szCs w:val="20"/>
              </w:rPr>
            </w:pPr>
            <w:r w:rsidDel="00000000" w:rsidR="00000000" w:rsidRPr="00000000">
              <w:rPr>
                <w:sz w:val="20"/>
                <w:szCs w:val="20"/>
                <w:rtl w:val="0"/>
              </w:rPr>
              <w:t xml:space="preserve">50</w:t>
            </w:r>
          </w:p>
        </w:tc>
        <w:tc>
          <w:tcPr/>
          <w:p w:rsidR="00000000" w:rsidDel="00000000" w:rsidP="00000000" w:rsidRDefault="00000000" w:rsidRPr="00000000" w14:paraId="00000065">
            <w:pP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066">
            <w:pPr>
              <w:rPr>
                <w:sz w:val="20"/>
                <w:szCs w:val="20"/>
              </w:rPr>
            </w:pPr>
            <w:r w:rsidDel="00000000" w:rsidR="00000000" w:rsidRPr="00000000">
              <w:rPr>
                <w:sz w:val="20"/>
                <w:szCs w:val="20"/>
                <w:rtl w:val="0"/>
              </w:rPr>
              <w:t xml:space="preserve">May look like a player too. Spawn near Illagers. Bring player to trap blocks in vanilla Illager towers (or admin placed trap NPC blocks)</w:t>
            </w:r>
          </w:p>
        </w:tc>
      </w:tr>
      <w:tr>
        <w:trPr>
          <w:cantSplit w:val="0"/>
          <w:tblHeader w:val="0"/>
        </w:trPr>
        <w:tc>
          <w:tcPr/>
          <w:p w:rsidR="00000000" w:rsidDel="00000000" w:rsidP="00000000" w:rsidRDefault="00000000" w:rsidRPr="00000000" w14:paraId="00000067">
            <w:pPr>
              <w:rPr>
                <w:sz w:val="20"/>
                <w:szCs w:val="20"/>
              </w:rPr>
            </w:pPr>
            <w:r w:rsidDel="00000000" w:rsidR="00000000" w:rsidRPr="00000000">
              <w:rPr>
                <w:sz w:val="20"/>
                <w:szCs w:val="20"/>
                <w:rtl w:val="0"/>
              </w:rPr>
              <w:t xml:space="preserve">++</w:t>
            </w:r>
          </w:p>
        </w:tc>
        <w:tc>
          <w:tcPr>
            <w:shd w:fill="c5e0b3" w:val="clear"/>
          </w:tcPr>
          <w:p w:rsidR="00000000" w:rsidDel="00000000" w:rsidP="00000000" w:rsidRDefault="00000000" w:rsidRPr="00000000" w14:paraId="00000068">
            <w:pPr>
              <w:rPr>
                <w:sz w:val="20"/>
                <w:szCs w:val="20"/>
              </w:rPr>
            </w:pPr>
            <w:r w:rsidDel="00000000" w:rsidR="00000000" w:rsidRPr="00000000">
              <w:rPr>
                <w:sz w:val="20"/>
                <w:szCs w:val="20"/>
                <w:rtl w:val="0"/>
              </w:rPr>
              <w:t xml:space="preserve">Witch</w:t>
            </w:r>
          </w:p>
        </w:tc>
        <w:tc>
          <w:tcPr/>
          <w:p w:rsidR="00000000" w:rsidDel="00000000" w:rsidP="00000000" w:rsidRDefault="00000000" w:rsidRPr="00000000" w14:paraId="00000069">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06A">
            <w:pPr>
              <w:rPr>
                <w:sz w:val="20"/>
                <w:szCs w:val="20"/>
              </w:rPr>
            </w:pPr>
            <w:r w:rsidDel="00000000" w:rsidR="00000000" w:rsidRPr="00000000">
              <w:rPr>
                <w:sz w:val="20"/>
                <w:szCs w:val="20"/>
                <w:rtl w:val="0"/>
              </w:rPr>
              <w:t xml:space="preserve">Scavenger</w:t>
            </w:r>
          </w:p>
        </w:tc>
        <w:tc>
          <w:tcPr/>
          <w:p w:rsidR="00000000" w:rsidDel="00000000" w:rsidP="00000000" w:rsidRDefault="00000000" w:rsidRPr="00000000" w14:paraId="0000006B">
            <w:pPr>
              <w:rPr>
                <w:sz w:val="20"/>
                <w:szCs w:val="20"/>
              </w:rPr>
            </w:pPr>
            <w:r w:rsidDel="00000000" w:rsidR="00000000" w:rsidRPr="00000000">
              <w:rPr>
                <w:sz w:val="20"/>
                <w:szCs w:val="20"/>
                <w:rtl w:val="0"/>
              </w:rPr>
              <w:t xml:space="preserve">50</w:t>
            </w:r>
          </w:p>
        </w:tc>
        <w:tc>
          <w:tcPr/>
          <w:p w:rsidR="00000000" w:rsidDel="00000000" w:rsidP="00000000" w:rsidRDefault="00000000" w:rsidRPr="00000000" w14:paraId="0000006C">
            <w:pPr>
              <w:rPr>
                <w:sz w:val="20"/>
                <w:szCs w:val="20"/>
              </w:rPr>
            </w:pPr>
            <w:r w:rsidDel="00000000" w:rsidR="00000000" w:rsidRPr="00000000">
              <w:rPr>
                <w:sz w:val="20"/>
                <w:szCs w:val="20"/>
                <w:rtl w:val="0"/>
              </w:rPr>
              <w:t xml:space="preserve">Rare</w:t>
            </w:r>
          </w:p>
        </w:tc>
        <w:tc>
          <w:tcPr/>
          <w:p w:rsidR="00000000" w:rsidDel="00000000" w:rsidP="00000000" w:rsidRDefault="00000000" w:rsidRPr="00000000" w14:paraId="0000006D">
            <w:pPr>
              <w:rPr>
                <w:sz w:val="20"/>
                <w:szCs w:val="20"/>
              </w:rPr>
            </w:pPr>
            <w:r w:rsidDel="00000000" w:rsidR="00000000" w:rsidRPr="00000000">
              <w:rPr>
                <w:sz w:val="20"/>
                <w:szCs w:val="20"/>
                <w:rtl w:val="0"/>
              </w:rPr>
              <w:t xml:space="preserve">Make them look more like players too.</w:t>
            </w:r>
          </w:p>
        </w:tc>
      </w:tr>
      <w:tr>
        <w:trPr>
          <w:cantSplit w:val="0"/>
          <w:tblHeader w:val="0"/>
        </w:trPr>
        <w:tc>
          <w:tcPr/>
          <w:p w:rsidR="00000000" w:rsidDel="00000000" w:rsidP="00000000" w:rsidRDefault="00000000" w:rsidRPr="00000000" w14:paraId="0000006E">
            <w:pPr>
              <w:rPr>
                <w:sz w:val="20"/>
                <w:szCs w:val="20"/>
              </w:rPr>
            </w:pPr>
            <w:r w:rsidDel="00000000" w:rsidR="00000000" w:rsidRPr="00000000">
              <w:rPr>
                <w:sz w:val="20"/>
                <w:szCs w:val="20"/>
                <w:rtl w:val="0"/>
              </w:rPr>
              <w:t xml:space="preserve">++</w:t>
            </w:r>
          </w:p>
        </w:tc>
        <w:tc>
          <w:tcPr>
            <w:shd w:fill="c5e0b3" w:val="clear"/>
          </w:tcPr>
          <w:p w:rsidR="00000000" w:rsidDel="00000000" w:rsidP="00000000" w:rsidRDefault="00000000" w:rsidRPr="00000000" w14:paraId="0000006F">
            <w:pPr>
              <w:rPr>
                <w:sz w:val="20"/>
                <w:szCs w:val="20"/>
              </w:rPr>
            </w:pPr>
            <w:r w:rsidDel="00000000" w:rsidR="00000000" w:rsidRPr="00000000">
              <w:rPr>
                <w:sz w:val="20"/>
                <w:szCs w:val="20"/>
                <w:rtl w:val="0"/>
              </w:rPr>
              <w:t xml:space="preserve">Zombie</w:t>
            </w:r>
          </w:p>
        </w:tc>
        <w:tc>
          <w:tcPr/>
          <w:p w:rsidR="00000000" w:rsidDel="00000000" w:rsidP="00000000" w:rsidRDefault="00000000" w:rsidRPr="00000000" w14:paraId="00000070">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071">
            <w:pPr>
              <w:rPr>
                <w:sz w:val="20"/>
                <w:szCs w:val="20"/>
              </w:rPr>
            </w:pPr>
            <w:r w:rsidDel="00000000" w:rsidR="00000000" w:rsidRPr="00000000">
              <w:rPr>
                <w:sz w:val="20"/>
                <w:szCs w:val="20"/>
                <w:rtl w:val="0"/>
              </w:rPr>
              <w:t xml:space="preserve">Scavenger</w:t>
            </w:r>
          </w:p>
        </w:tc>
        <w:tc>
          <w:tcPr/>
          <w:p w:rsidR="00000000" w:rsidDel="00000000" w:rsidP="00000000" w:rsidRDefault="00000000" w:rsidRPr="00000000" w14:paraId="00000072">
            <w:pPr>
              <w:rPr>
                <w:sz w:val="20"/>
                <w:szCs w:val="20"/>
              </w:rPr>
            </w:pPr>
            <w:r w:rsidDel="00000000" w:rsidR="00000000" w:rsidRPr="00000000">
              <w:rPr>
                <w:sz w:val="20"/>
                <w:szCs w:val="20"/>
                <w:rtl w:val="0"/>
              </w:rPr>
              <w:t xml:space="preserve">12</w:t>
            </w:r>
          </w:p>
        </w:tc>
        <w:tc>
          <w:tcPr/>
          <w:p w:rsidR="00000000" w:rsidDel="00000000" w:rsidP="00000000" w:rsidRDefault="00000000" w:rsidRPr="00000000" w14:paraId="00000073">
            <w:pP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074">
            <w:pPr>
              <w:rPr>
                <w:sz w:val="20"/>
                <w:szCs w:val="20"/>
              </w:rPr>
            </w:pPr>
            <w:r w:rsidDel="00000000" w:rsidR="00000000" w:rsidRPr="00000000">
              <w:rPr>
                <w:sz w:val="20"/>
                <w:szCs w:val="20"/>
                <w:rtl w:val="0"/>
              </w:rPr>
              <w:t xml:space="preserve">Zombieapocalypse, zombies can carry K.O. players in hands for any reason and leave them randomly in random places, just like endermans with blocks.</w:t>
            </w:r>
          </w:p>
        </w:tc>
      </w:tr>
      <w:tr>
        <w:trPr>
          <w:cantSplit w:val="0"/>
          <w:tblHeader w:val="0"/>
        </w:trPr>
        <w:tc>
          <w:tcPr/>
          <w:p w:rsidR="00000000" w:rsidDel="00000000" w:rsidP="00000000" w:rsidRDefault="00000000" w:rsidRPr="00000000" w14:paraId="00000075">
            <w:pPr>
              <w:rPr>
                <w:sz w:val="20"/>
                <w:szCs w:val="20"/>
              </w:rPr>
            </w:pPr>
            <w:r w:rsidDel="00000000" w:rsidR="00000000" w:rsidRPr="00000000">
              <w:rPr>
                <w:sz w:val="20"/>
                <w:szCs w:val="20"/>
                <w:rtl w:val="0"/>
              </w:rPr>
              <w:t xml:space="preserve">++</w:t>
            </w:r>
          </w:p>
        </w:tc>
        <w:tc>
          <w:tcPr>
            <w:shd w:fill="c5e0b3" w:val="clear"/>
          </w:tcPr>
          <w:p w:rsidR="00000000" w:rsidDel="00000000" w:rsidP="00000000" w:rsidRDefault="00000000" w:rsidRPr="00000000" w14:paraId="00000076">
            <w:pPr>
              <w:rPr>
                <w:sz w:val="20"/>
                <w:szCs w:val="20"/>
              </w:rPr>
            </w:pPr>
            <w:r w:rsidDel="00000000" w:rsidR="00000000" w:rsidRPr="00000000">
              <w:rPr>
                <w:sz w:val="20"/>
                <w:szCs w:val="20"/>
                <w:rtl w:val="0"/>
              </w:rPr>
              <w:t xml:space="preserve">Skeleton</w:t>
            </w:r>
          </w:p>
        </w:tc>
        <w:tc>
          <w:tcPr/>
          <w:p w:rsidR="00000000" w:rsidDel="00000000" w:rsidP="00000000" w:rsidRDefault="00000000" w:rsidRPr="00000000" w14:paraId="00000077">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078">
            <w:pPr>
              <w:rPr>
                <w:sz w:val="20"/>
                <w:szCs w:val="20"/>
              </w:rPr>
            </w:pPr>
            <w:r w:rsidDel="00000000" w:rsidR="00000000" w:rsidRPr="00000000">
              <w:rPr>
                <w:sz w:val="20"/>
                <w:szCs w:val="20"/>
                <w:rtl w:val="0"/>
              </w:rPr>
              <w:t xml:space="preserve">On Attack</w:t>
            </w:r>
          </w:p>
        </w:tc>
        <w:tc>
          <w:tcPr/>
          <w:p w:rsidR="00000000" w:rsidDel="00000000" w:rsidP="00000000" w:rsidRDefault="00000000" w:rsidRPr="00000000" w14:paraId="00000079">
            <w:pPr>
              <w:rPr>
                <w:sz w:val="20"/>
                <w:szCs w:val="20"/>
              </w:rPr>
            </w:pPr>
            <w:r w:rsidDel="00000000" w:rsidR="00000000" w:rsidRPr="00000000">
              <w:rPr>
                <w:sz w:val="20"/>
                <w:szCs w:val="20"/>
                <w:rtl w:val="0"/>
              </w:rPr>
              <w:t xml:space="preserve">10</w:t>
            </w:r>
          </w:p>
        </w:tc>
        <w:tc>
          <w:tcPr/>
          <w:p w:rsidR="00000000" w:rsidDel="00000000" w:rsidP="00000000" w:rsidRDefault="00000000" w:rsidRPr="00000000" w14:paraId="0000007A">
            <w:pP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07B">
            <w:pPr>
              <w:rPr>
                <w:sz w:val="20"/>
                <w:szCs w:val="20"/>
              </w:rPr>
            </w:pPr>
            <w:r w:rsidDel="00000000" w:rsidR="00000000" w:rsidRPr="00000000">
              <w:rPr>
                <w:sz w:val="20"/>
                <w:szCs w:val="20"/>
                <w:rtl w:val="0"/>
              </w:rPr>
              <w:t xml:space="preserve">Sometimes can tie legs with chains with special arrows. (maybe full bondage?)</w:t>
            </w:r>
          </w:p>
        </w:tc>
      </w:tr>
      <w:tr>
        <w:trPr>
          <w:cantSplit w:val="0"/>
          <w:tblHeader w:val="0"/>
        </w:trPr>
        <w:tc>
          <w:tcPr/>
          <w:p w:rsidR="00000000" w:rsidDel="00000000" w:rsidP="00000000" w:rsidRDefault="00000000" w:rsidRPr="00000000" w14:paraId="0000007C">
            <w:pPr>
              <w:rPr>
                <w:sz w:val="20"/>
                <w:szCs w:val="20"/>
              </w:rPr>
            </w:pPr>
            <w:r w:rsidDel="00000000" w:rsidR="00000000" w:rsidRPr="00000000">
              <w:rPr>
                <w:sz w:val="20"/>
                <w:szCs w:val="20"/>
                <w:rtl w:val="0"/>
              </w:rPr>
              <w:t xml:space="preserve">++</w:t>
            </w:r>
          </w:p>
        </w:tc>
        <w:tc>
          <w:tcPr>
            <w:shd w:fill="c5e0b3" w:val="clear"/>
          </w:tcPr>
          <w:p w:rsidR="00000000" w:rsidDel="00000000" w:rsidP="00000000" w:rsidRDefault="00000000" w:rsidRPr="00000000" w14:paraId="0000007D">
            <w:pPr>
              <w:rPr>
                <w:sz w:val="20"/>
                <w:szCs w:val="20"/>
              </w:rPr>
            </w:pPr>
            <w:r w:rsidDel="00000000" w:rsidR="00000000" w:rsidRPr="00000000">
              <w:rPr>
                <w:sz w:val="20"/>
                <w:szCs w:val="20"/>
                <w:rtl w:val="0"/>
              </w:rPr>
              <w:t xml:space="preserve">Iron Golem</w:t>
            </w:r>
          </w:p>
        </w:tc>
        <w:tc>
          <w:tcPr/>
          <w:p w:rsidR="00000000" w:rsidDel="00000000" w:rsidP="00000000" w:rsidRDefault="00000000" w:rsidRPr="00000000" w14:paraId="0000007E">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07F">
            <w:pPr>
              <w:rPr>
                <w:sz w:val="20"/>
                <w:szCs w:val="20"/>
              </w:rPr>
            </w:pPr>
            <w:r w:rsidDel="00000000" w:rsidR="00000000" w:rsidRPr="00000000">
              <w:rPr>
                <w:sz w:val="20"/>
                <w:szCs w:val="20"/>
                <w:rtl w:val="0"/>
              </w:rPr>
              <w:t xml:space="preserve">On KO</w:t>
            </w:r>
          </w:p>
        </w:tc>
        <w:tc>
          <w:tcPr/>
          <w:p w:rsidR="00000000" w:rsidDel="00000000" w:rsidP="00000000" w:rsidRDefault="00000000" w:rsidRPr="00000000" w14:paraId="00000080">
            <w:pPr>
              <w:rPr>
                <w:sz w:val="20"/>
                <w:szCs w:val="20"/>
              </w:rPr>
            </w:pPr>
            <w:r w:rsidDel="00000000" w:rsidR="00000000" w:rsidRPr="00000000">
              <w:rPr>
                <w:sz w:val="20"/>
                <w:szCs w:val="20"/>
                <w:rtl w:val="0"/>
              </w:rPr>
              <w:t xml:space="preserve">100</w:t>
            </w:r>
          </w:p>
        </w:tc>
        <w:tc>
          <w:tcPr/>
          <w:p w:rsidR="00000000" w:rsidDel="00000000" w:rsidP="00000000" w:rsidRDefault="00000000" w:rsidRPr="00000000" w14:paraId="00000081">
            <w:pPr>
              <w:rPr>
                <w:sz w:val="20"/>
                <w:szCs w:val="20"/>
              </w:rPr>
            </w:pPr>
            <w:r w:rsidDel="00000000" w:rsidR="00000000" w:rsidRPr="00000000">
              <w:rPr>
                <w:sz w:val="20"/>
                <w:szCs w:val="20"/>
                <w:rtl w:val="0"/>
              </w:rPr>
              <w:t xml:space="preserve">Loc</w:t>
            </w:r>
          </w:p>
        </w:tc>
        <w:tc>
          <w:tcPr/>
          <w:p w:rsidR="00000000" w:rsidDel="00000000" w:rsidP="00000000" w:rsidRDefault="00000000" w:rsidRPr="00000000" w14:paraId="00000082">
            <w:pPr>
              <w:rPr>
                <w:sz w:val="20"/>
                <w:szCs w:val="20"/>
              </w:rPr>
            </w:pPr>
            <w:r w:rsidDel="00000000" w:rsidR="00000000" w:rsidRPr="00000000">
              <w:rPr>
                <w:sz w:val="20"/>
                <w:szCs w:val="20"/>
                <w:rtl w:val="0"/>
              </w:rPr>
              <w:t xml:space="preserve">Ties in chains or metal, players who attacked them, on their KO. Fair and less painful. (can have retying work mechanic?)</w:t>
            </w:r>
          </w:p>
        </w:tc>
      </w:tr>
      <w:tr>
        <w:trPr>
          <w:cantSplit w:val="0"/>
          <w:tblHeader w:val="0"/>
        </w:trPr>
        <w:tc>
          <w:tcPr/>
          <w:p w:rsidR="00000000" w:rsidDel="00000000" w:rsidP="00000000" w:rsidRDefault="00000000" w:rsidRPr="00000000" w14:paraId="00000083">
            <w:pPr>
              <w:rPr>
                <w:sz w:val="20"/>
                <w:szCs w:val="20"/>
              </w:rPr>
            </w:pPr>
            <w:r w:rsidDel="00000000" w:rsidR="00000000" w:rsidRPr="00000000">
              <w:rPr>
                <w:sz w:val="20"/>
                <w:szCs w:val="20"/>
                <w:rtl w:val="0"/>
              </w:rPr>
              <w:t xml:space="preserve">++</w:t>
            </w:r>
          </w:p>
        </w:tc>
        <w:tc>
          <w:tcPr>
            <w:shd w:fill="ffe599" w:val="clear"/>
          </w:tcPr>
          <w:p w:rsidR="00000000" w:rsidDel="00000000" w:rsidP="00000000" w:rsidRDefault="00000000" w:rsidRPr="00000000" w14:paraId="00000084">
            <w:pPr>
              <w:rPr>
                <w:sz w:val="20"/>
                <w:szCs w:val="20"/>
              </w:rPr>
            </w:pPr>
            <w:r w:rsidDel="00000000" w:rsidR="00000000" w:rsidRPr="00000000">
              <w:rPr>
                <w:sz w:val="20"/>
                <w:szCs w:val="20"/>
                <w:rtl w:val="0"/>
              </w:rPr>
              <w:t xml:space="preserve">Zombie Mummified</w:t>
            </w:r>
          </w:p>
        </w:tc>
        <w:tc>
          <w:tcPr/>
          <w:p w:rsidR="00000000" w:rsidDel="00000000" w:rsidP="00000000" w:rsidRDefault="00000000" w:rsidRPr="00000000" w14:paraId="00000085">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086">
            <w:pPr>
              <w:rPr>
                <w:sz w:val="20"/>
                <w:szCs w:val="20"/>
              </w:rPr>
            </w:pPr>
            <w:r w:rsidDel="00000000" w:rsidR="00000000" w:rsidRPr="00000000">
              <w:rPr>
                <w:sz w:val="20"/>
                <w:szCs w:val="20"/>
                <w:rtl w:val="0"/>
              </w:rPr>
              <w:t xml:space="preserve">On Attack</w:t>
            </w:r>
          </w:p>
        </w:tc>
        <w:tc>
          <w:tcPr/>
          <w:p w:rsidR="00000000" w:rsidDel="00000000" w:rsidP="00000000" w:rsidRDefault="00000000" w:rsidRPr="00000000" w14:paraId="00000087">
            <w:pPr>
              <w:rPr>
                <w:sz w:val="20"/>
                <w:szCs w:val="20"/>
              </w:rPr>
            </w:pPr>
            <w:r w:rsidDel="00000000" w:rsidR="00000000" w:rsidRPr="00000000">
              <w:rPr>
                <w:sz w:val="20"/>
                <w:szCs w:val="20"/>
                <w:rtl w:val="0"/>
              </w:rPr>
              <w:t xml:space="preserve">35</w:t>
            </w:r>
          </w:p>
        </w:tc>
        <w:tc>
          <w:tcPr/>
          <w:p w:rsidR="00000000" w:rsidDel="00000000" w:rsidP="00000000" w:rsidRDefault="00000000" w:rsidRPr="00000000" w14:paraId="00000088">
            <w:pPr>
              <w:rPr>
                <w:sz w:val="20"/>
                <w:szCs w:val="20"/>
              </w:rPr>
            </w:pPr>
            <w:r w:rsidDel="00000000" w:rsidR="00000000" w:rsidRPr="00000000">
              <w:rPr>
                <w:sz w:val="20"/>
                <w:szCs w:val="20"/>
                <w:rtl w:val="0"/>
              </w:rPr>
              <w:t xml:space="preserve">Biome</w:t>
            </w:r>
          </w:p>
        </w:tc>
        <w:tc>
          <w:tcPr/>
          <w:p w:rsidR="00000000" w:rsidDel="00000000" w:rsidP="00000000" w:rsidRDefault="00000000" w:rsidRPr="00000000" w14:paraId="00000089">
            <w:pPr>
              <w:rPr>
                <w:sz w:val="20"/>
                <w:szCs w:val="20"/>
              </w:rPr>
            </w:pPr>
            <w:r w:rsidDel="00000000" w:rsidR="00000000" w:rsidRPr="00000000">
              <w:rPr>
                <w:sz w:val="20"/>
                <w:szCs w:val="20"/>
                <w:rtl w:val="0"/>
              </w:rPr>
              <w:t xml:space="preserve">For those who love Egyptian themes. Mummifies.</w:t>
            </w:r>
          </w:p>
        </w:tc>
      </w:tr>
      <w:tr>
        <w:trPr>
          <w:cantSplit w:val="0"/>
          <w:tblHeader w:val="0"/>
        </w:trPr>
        <w:tc>
          <w:tcPr/>
          <w:p w:rsidR="00000000" w:rsidDel="00000000" w:rsidP="00000000" w:rsidRDefault="00000000" w:rsidRPr="00000000" w14:paraId="0000008A">
            <w:pPr>
              <w:rPr>
                <w:sz w:val="20"/>
                <w:szCs w:val="20"/>
              </w:rPr>
            </w:pPr>
            <w:r w:rsidDel="00000000" w:rsidR="00000000" w:rsidRPr="00000000">
              <w:rPr>
                <w:sz w:val="20"/>
                <w:szCs w:val="20"/>
                <w:rtl w:val="0"/>
              </w:rPr>
              <w:t xml:space="preserve">++</w:t>
            </w:r>
          </w:p>
        </w:tc>
        <w:tc>
          <w:tcPr>
            <w:shd w:fill="b4c6e7" w:val="clear"/>
          </w:tcPr>
          <w:p w:rsidR="00000000" w:rsidDel="00000000" w:rsidP="00000000" w:rsidRDefault="00000000" w:rsidRPr="00000000" w14:paraId="0000008B">
            <w:pPr>
              <w:rPr>
                <w:sz w:val="20"/>
                <w:szCs w:val="20"/>
              </w:rPr>
            </w:pPr>
            <w:r w:rsidDel="00000000" w:rsidR="00000000" w:rsidRPr="00000000">
              <w:rPr>
                <w:sz w:val="20"/>
                <w:szCs w:val="20"/>
                <w:rtl w:val="0"/>
              </w:rPr>
              <w:t xml:space="preserve">Temple Guardian</w:t>
            </w:r>
          </w:p>
        </w:tc>
        <w:tc>
          <w:tcPr/>
          <w:p w:rsidR="00000000" w:rsidDel="00000000" w:rsidP="00000000" w:rsidRDefault="00000000" w:rsidRPr="00000000" w14:paraId="0000008C">
            <w:pPr>
              <w:rPr>
                <w:sz w:val="20"/>
                <w:szCs w:val="20"/>
              </w:rPr>
            </w:pPr>
            <w:r w:rsidDel="00000000" w:rsidR="00000000" w:rsidRPr="00000000">
              <w:rPr>
                <w:sz w:val="20"/>
                <w:szCs w:val="20"/>
                <w:rtl w:val="0"/>
              </w:rPr>
              <w:t xml:space="preserve">Caged</w:t>
            </w:r>
          </w:p>
        </w:tc>
        <w:tc>
          <w:tcPr/>
          <w:p w:rsidR="00000000" w:rsidDel="00000000" w:rsidP="00000000" w:rsidRDefault="00000000" w:rsidRPr="00000000" w14:paraId="0000008D">
            <w:pPr>
              <w:rPr>
                <w:sz w:val="20"/>
                <w:szCs w:val="20"/>
              </w:rPr>
            </w:pPr>
            <w:r w:rsidDel="00000000" w:rsidR="00000000" w:rsidRPr="00000000">
              <w:rPr>
                <w:sz w:val="20"/>
                <w:szCs w:val="20"/>
                <w:rtl w:val="0"/>
              </w:rPr>
              <w:t xml:space="preserve">On KO</w:t>
            </w:r>
          </w:p>
        </w:tc>
        <w:tc>
          <w:tcPr/>
          <w:p w:rsidR="00000000" w:rsidDel="00000000" w:rsidP="00000000" w:rsidRDefault="00000000" w:rsidRPr="00000000" w14:paraId="0000008E">
            <w:pPr>
              <w:rPr>
                <w:sz w:val="20"/>
                <w:szCs w:val="20"/>
              </w:rPr>
            </w:pPr>
            <w:r w:rsidDel="00000000" w:rsidR="00000000" w:rsidRPr="00000000">
              <w:rPr>
                <w:sz w:val="20"/>
                <w:szCs w:val="20"/>
                <w:rtl w:val="0"/>
              </w:rPr>
              <w:t xml:space="preserve">100</w:t>
            </w:r>
          </w:p>
        </w:tc>
        <w:tc>
          <w:tcPr/>
          <w:p w:rsidR="00000000" w:rsidDel="00000000" w:rsidP="00000000" w:rsidRDefault="00000000" w:rsidRPr="00000000" w14:paraId="0000008F">
            <w:pPr>
              <w:rPr>
                <w:sz w:val="20"/>
                <w:szCs w:val="20"/>
              </w:rPr>
            </w:pPr>
            <w:r w:rsidDel="00000000" w:rsidR="00000000" w:rsidRPr="00000000">
              <w:rPr>
                <w:sz w:val="20"/>
                <w:szCs w:val="20"/>
                <w:rtl w:val="0"/>
              </w:rPr>
              <w:t xml:space="preserve">Loc</w:t>
            </w:r>
          </w:p>
        </w:tc>
        <w:tc>
          <w:tcPr/>
          <w:p w:rsidR="00000000" w:rsidDel="00000000" w:rsidP="00000000" w:rsidRDefault="00000000" w:rsidRPr="00000000" w14:paraId="00000090">
            <w:pPr>
              <w:rPr>
                <w:sz w:val="20"/>
                <w:szCs w:val="20"/>
              </w:rPr>
            </w:pPr>
            <w:r w:rsidDel="00000000" w:rsidR="00000000" w:rsidRPr="00000000">
              <w:rPr>
                <w:sz w:val="20"/>
                <w:szCs w:val="20"/>
                <w:rtl w:val="0"/>
              </w:rPr>
              <w:t xml:space="preserve">Makes temple raids harder.</w:t>
            </w:r>
          </w:p>
        </w:tc>
      </w:tr>
      <w:tr>
        <w:trPr>
          <w:cantSplit w:val="0"/>
          <w:trHeight w:val="717.421875" w:hRule="atLeast"/>
          <w:tblHeader w:val="0"/>
        </w:trPr>
        <w:tc>
          <w:tcPr/>
          <w:p w:rsidR="00000000" w:rsidDel="00000000" w:rsidP="00000000" w:rsidRDefault="00000000" w:rsidRPr="00000000" w14:paraId="00000091">
            <w:pPr>
              <w:rPr>
                <w:sz w:val="20"/>
                <w:szCs w:val="20"/>
              </w:rPr>
            </w:pPr>
            <w:r w:rsidDel="00000000" w:rsidR="00000000" w:rsidRPr="00000000">
              <w:rPr>
                <w:sz w:val="20"/>
                <w:szCs w:val="20"/>
                <w:rtl w:val="0"/>
              </w:rPr>
              <w:t xml:space="preserve">++</w:t>
            </w:r>
          </w:p>
        </w:tc>
        <w:tc>
          <w:tcPr>
            <w:shd w:fill="b4c6e7" w:val="clear"/>
          </w:tcPr>
          <w:p w:rsidR="00000000" w:rsidDel="00000000" w:rsidP="00000000" w:rsidRDefault="00000000" w:rsidRPr="00000000" w14:paraId="00000092">
            <w:pPr>
              <w:rPr>
                <w:sz w:val="20"/>
                <w:szCs w:val="20"/>
              </w:rPr>
            </w:pPr>
            <w:r w:rsidDel="00000000" w:rsidR="00000000" w:rsidRPr="00000000">
              <w:rPr>
                <w:sz w:val="20"/>
                <w:szCs w:val="20"/>
                <w:rtl w:val="0"/>
              </w:rPr>
              <w:t xml:space="preserve">Siren/Squid-girl</w:t>
            </w:r>
          </w:p>
        </w:tc>
        <w:tc>
          <w:tcPr/>
          <w:p w:rsidR="00000000" w:rsidDel="00000000" w:rsidP="00000000" w:rsidRDefault="00000000" w:rsidRPr="00000000" w14:paraId="00000093">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094">
            <w:pPr>
              <w:rPr>
                <w:sz w:val="20"/>
                <w:szCs w:val="20"/>
              </w:rPr>
            </w:pPr>
            <w:r w:rsidDel="00000000" w:rsidR="00000000" w:rsidRPr="00000000">
              <w:rPr>
                <w:sz w:val="20"/>
                <w:szCs w:val="20"/>
                <w:rtl w:val="0"/>
              </w:rPr>
              <w:t xml:space="preserve">On KO</w:t>
            </w:r>
          </w:p>
        </w:tc>
        <w:tc>
          <w:tcPr/>
          <w:p w:rsidR="00000000" w:rsidDel="00000000" w:rsidP="00000000" w:rsidRDefault="00000000" w:rsidRPr="00000000" w14:paraId="00000095">
            <w:pPr>
              <w:rPr>
                <w:sz w:val="20"/>
                <w:szCs w:val="20"/>
              </w:rPr>
            </w:pPr>
            <w:r w:rsidDel="00000000" w:rsidR="00000000" w:rsidRPr="00000000">
              <w:rPr>
                <w:sz w:val="20"/>
                <w:szCs w:val="20"/>
                <w:rtl w:val="0"/>
              </w:rPr>
              <w:t xml:space="preserve">50</w:t>
            </w:r>
          </w:p>
        </w:tc>
        <w:tc>
          <w:tcPr/>
          <w:p w:rsidR="00000000" w:rsidDel="00000000" w:rsidP="00000000" w:rsidRDefault="00000000" w:rsidRPr="00000000" w14:paraId="00000096">
            <w:pPr>
              <w:rPr>
                <w:sz w:val="20"/>
                <w:szCs w:val="20"/>
              </w:rPr>
            </w:pPr>
            <w:r w:rsidDel="00000000" w:rsidR="00000000" w:rsidRPr="00000000">
              <w:rPr>
                <w:sz w:val="20"/>
                <w:szCs w:val="20"/>
                <w:rtl w:val="0"/>
              </w:rPr>
              <w:t xml:space="preserve">Biome</w:t>
            </w:r>
          </w:p>
        </w:tc>
        <w:tc>
          <w:tcPr/>
          <w:p w:rsidR="00000000" w:rsidDel="00000000" w:rsidP="00000000" w:rsidRDefault="00000000" w:rsidRPr="00000000" w14:paraId="00000097">
            <w:pPr>
              <w:rPr>
                <w:sz w:val="20"/>
                <w:szCs w:val="20"/>
              </w:rPr>
            </w:pPr>
            <w:r w:rsidDel="00000000" w:rsidR="00000000" w:rsidRPr="00000000">
              <w:rPr>
                <w:sz w:val="20"/>
                <w:szCs w:val="20"/>
                <w:rtl w:val="0"/>
              </w:rPr>
              <w:t xml:space="preserve">Makes Drowned more interesting, adds cool new species. (Mob-only specific bondage that lets you breathe underwater??)</w:t>
            </w:r>
          </w:p>
        </w:tc>
      </w:tr>
      <w:tr>
        <w:trPr>
          <w:cantSplit w:val="0"/>
          <w:tblHeader w:val="0"/>
        </w:trPr>
        <w:tc>
          <w:tcPr/>
          <w:p w:rsidR="00000000" w:rsidDel="00000000" w:rsidP="00000000" w:rsidRDefault="00000000" w:rsidRPr="00000000" w14:paraId="00000098">
            <w:pPr>
              <w:rPr>
                <w:sz w:val="20"/>
                <w:szCs w:val="20"/>
              </w:rPr>
            </w:pPr>
            <w:r w:rsidDel="00000000" w:rsidR="00000000" w:rsidRPr="00000000">
              <w:rPr>
                <w:sz w:val="20"/>
                <w:szCs w:val="20"/>
                <w:rtl w:val="0"/>
              </w:rPr>
              <w:t xml:space="preserve">+++</w:t>
            </w:r>
          </w:p>
        </w:tc>
        <w:tc>
          <w:tcPr>
            <w:shd w:fill="bfbfbf" w:val="clear"/>
          </w:tcPr>
          <w:p w:rsidR="00000000" w:rsidDel="00000000" w:rsidP="00000000" w:rsidRDefault="00000000" w:rsidRPr="00000000" w14:paraId="00000099">
            <w:pPr>
              <w:rPr>
                <w:sz w:val="20"/>
                <w:szCs w:val="20"/>
              </w:rPr>
            </w:pPr>
            <w:r w:rsidDel="00000000" w:rsidR="00000000" w:rsidRPr="00000000">
              <w:rPr>
                <w:sz w:val="20"/>
                <w:szCs w:val="20"/>
                <w:rtl w:val="0"/>
              </w:rPr>
              <w:t xml:space="preserve">Slimes</w:t>
            </w:r>
          </w:p>
        </w:tc>
        <w:tc>
          <w:tcPr/>
          <w:p w:rsidR="00000000" w:rsidDel="00000000" w:rsidP="00000000" w:rsidRDefault="00000000" w:rsidRPr="00000000" w14:paraId="0000009A">
            <w:pPr>
              <w:rPr>
                <w:sz w:val="20"/>
                <w:szCs w:val="20"/>
              </w:rPr>
            </w:pPr>
            <w:r w:rsidDel="00000000" w:rsidR="00000000" w:rsidRPr="00000000">
              <w:rPr>
                <w:sz w:val="20"/>
                <w:szCs w:val="20"/>
                <w:rtl w:val="0"/>
              </w:rPr>
              <w:t xml:space="preserve">Caged</w:t>
            </w:r>
          </w:p>
        </w:tc>
        <w:tc>
          <w:tcPr/>
          <w:p w:rsidR="00000000" w:rsidDel="00000000" w:rsidP="00000000" w:rsidRDefault="00000000" w:rsidRPr="00000000" w14:paraId="0000009B">
            <w:pPr>
              <w:rPr>
                <w:sz w:val="20"/>
                <w:szCs w:val="20"/>
              </w:rPr>
            </w:pPr>
            <w:r w:rsidDel="00000000" w:rsidR="00000000" w:rsidRPr="00000000">
              <w:rPr>
                <w:sz w:val="20"/>
                <w:szCs w:val="20"/>
                <w:rtl w:val="0"/>
              </w:rPr>
              <w:t xml:space="preserve">On Attack</w:t>
            </w:r>
          </w:p>
        </w:tc>
        <w:tc>
          <w:tcPr/>
          <w:p w:rsidR="00000000" w:rsidDel="00000000" w:rsidP="00000000" w:rsidRDefault="00000000" w:rsidRPr="00000000" w14:paraId="0000009C">
            <w:pPr>
              <w:rPr>
                <w:sz w:val="20"/>
                <w:szCs w:val="20"/>
              </w:rPr>
            </w:pPr>
            <w:r w:rsidDel="00000000" w:rsidR="00000000" w:rsidRPr="00000000">
              <w:rPr>
                <w:sz w:val="20"/>
                <w:szCs w:val="20"/>
                <w:rtl w:val="0"/>
              </w:rPr>
              <w:t xml:space="preserve">75</w:t>
            </w:r>
          </w:p>
        </w:tc>
        <w:tc>
          <w:tcPr/>
          <w:p w:rsidR="00000000" w:rsidDel="00000000" w:rsidP="00000000" w:rsidRDefault="00000000" w:rsidRPr="00000000" w14:paraId="0000009D">
            <w:pPr>
              <w:rPr>
                <w:sz w:val="20"/>
                <w:szCs w:val="20"/>
              </w:rPr>
            </w:pPr>
            <w:r w:rsidDel="00000000" w:rsidR="00000000" w:rsidRPr="00000000">
              <w:rPr>
                <w:sz w:val="20"/>
                <w:szCs w:val="20"/>
                <w:rtl w:val="0"/>
              </w:rPr>
              <w:t xml:space="preserve">Biome, Loc</w:t>
            </w:r>
          </w:p>
        </w:tc>
        <w:tc>
          <w:tcPr/>
          <w:p w:rsidR="00000000" w:rsidDel="00000000" w:rsidP="00000000" w:rsidRDefault="00000000" w:rsidRPr="00000000" w14:paraId="0000009E">
            <w:pPr>
              <w:rPr>
                <w:sz w:val="20"/>
                <w:szCs w:val="20"/>
              </w:rPr>
            </w:pPr>
            <w:r w:rsidDel="00000000" w:rsidR="00000000" w:rsidRPr="00000000">
              <w:rPr>
                <w:sz w:val="20"/>
                <w:szCs w:val="20"/>
                <w:rtl w:val="0"/>
              </w:rPr>
              <w:t xml:space="preserve">Slimes can capture players inside of them, this will make player ride slime inside of it while restrained.</w:t>
            </w:r>
          </w:p>
        </w:tc>
      </w:tr>
      <w:tr>
        <w:trPr>
          <w:cantSplit w:val="0"/>
          <w:tblHeader w:val="0"/>
        </w:trPr>
        <w:tc>
          <w:tcPr/>
          <w:p w:rsidR="00000000" w:rsidDel="00000000" w:rsidP="00000000" w:rsidRDefault="00000000" w:rsidRPr="00000000" w14:paraId="0000009F">
            <w:pPr>
              <w:rPr>
                <w:sz w:val="20"/>
                <w:szCs w:val="20"/>
              </w:rPr>
            </w:pPr>
            <w:r w:rsidDel="00000000" w:rsidR="00000000" w:rsidRPr="00000000">
              <w:rPr>
                <w:sz w:val="20"/>
                <w:szCs w:val="20"/>
                <w:rtl w:val="0"/>
              </w:rPr>
              <w:t xml:space="preserve">+++</w:t>
            </w:r>
          </w:p>
        </w:tc>
        <w:tc>
          <w:tcPr>
            <w:shd w:fill="bfbfbf" w:val="clear"/>
          </w:tcPr>
          <w:p w:rsidR="00000000" w:rsidDel="00000000" w:rsidP="00000000" w:rsidRDefault="00000000" w:rsidRPr="00000000" w14:paraId="000000A0">
            <w:pPr>
              <w:rPr>
                <w:sz w:val="20"/>
                <w:szCs w:val="20"/>
              </w:rPr>
            </w:pPr>
            <w:r w:rsidDel="00000000" w:rsidR="00000000" w:rsidRPr="00000000">
              <w:rPr>
                <w:sz w:val="20"/>
                <w:szCs w:val="20"/>
                <w:rtl w:val="0"/>
              </w:rPr>
              <w:t xml:space="preserve">Cave Spiders</w:t>
            </w:r>
          </w:p>
        </w:tc>
        <w:tc>
          <w:tcPr/>
          <w:p w:rsidR="00000000" w:rsidDel="00000000" w:rsidP="00000000" w:rsidRDefault="00000000" w:rsidRPr="00000000" w14:paraId="000000A1">
            <w:pPr>
              <w:rPr>
                <w:sz w:val="20"/>
                <w:szCs w:val="20"/>
              </w:rPr>
            </w:pPr>
            <w:r w:rsidDel="00000000" w:rsidR="00000000" w:rsidRPr="00000000">
              <w:rPr>
                <w:sz w:val="20"/>
                <w:szCs w:val="20"/>
                <w:rtl w:val="0"/>
              </w:rPr>
              <w:t xml:space="preserve">Caged</w:t>
            </w:r>
          </w:p>
        </w:tc>
        <w:tc>
          <w:tcPr/>
          <w:p w:rsidR="00000000" w:rsidDel="00000000" w:rsidP="00000000" w:rsidRDefault="00000000" w:rsidRPr="00000000" w14:paraId="000000A2">
            <w:pPr>
              <w:rPr>
                <w:sz w:val="20"/>
                <w:szCs w:val="20"/>
              </w:rPr>
            </w:pPr>
            <w:r w:rsidDel="00000000" w:rsidR="00000000" w:rsidRPr="00000000">
              <w:rPr>
                <w:sz w:val="20"/>
                <w:szCs w:val="20"/>
                <w:rtl w:val="0"/>
              </w:rPr>
              <w:t xml:space="preserve">On Attack</w:t>
            </w:r>
          </w:p>
        </w:tc>
        <w:tc>
          <w:tcPr/>
          <w:p w:rsidR="00000000" w:rsidDel="00000000" w:rsidP="00000000" w:rsidRDefault="00000000" w:rsidRPr="00000000" w14:paraId="000000A3">
            <w:pPr>
              <w:rPr>
                <w:sz w:val="20"/>
                <w:szCs w:val="20"/>
              </w:rPr>
            </w:pPr>
            <w:r w:rsidDel="00000000" w:rsidR="00000000" w:rsidRPr="00000000">
              <w:rPr>
                <w:sz w:val="20"/>
                <w:szCs w:val="20"/>
                <w:rtl w:val="0"/>
              </w:rPr>
              <w:t xml:space="preserve">75</w:t>
            </w:r>
          </w:p>
        </w:tc>
        <w:tc>
          <w:tcPr/>
          <w:p w:rsidR="00000000" w:rsidDel="00000000" w:rsidP="00000000" w:rsidRDefault="00000000" w:rsidRPr="00000000" w14:paraId="000000A4">
            <w:pPr>
              <w:rPr>
                <w:sz w:val="20"/>
                <w:szCs w:val="20"/>
              </w:rPr>
            </w:pPr>
            <w:r w:rsidDel="00000000" w:rsidR="00000000" w:rsidRPr="00000000">
              <w:rPr>
                <w:sz w:val="20"/>
                <w:szCs w:val="20"/>
                <w:rtl w:val="0"/>
              </w:rPr>
              <w:t xml:space="preserve">Loc</w:t>
            </w:r>
          </w:p>
        </w:tc>
        <w:tc>
          <w:tcPr/>
          <w:p w:rsidR="00000000" w:rsidDel="00000000" w:rsidP="00000000" w:rsidRDefault="00000000" w:rsidRPr="00000000" w14:paraId="000000A5">
            <w:pPr>
              <w:rPr>
                <w:sz w:val="20"/>
                <w:szCs w:val="20"/>
              </w:rPr>
            </w:pPr>
            <w:r w:rsidDel="00000000" w:rsidR="00000000" w:rsidRPr="00000000">
              <w:rPr>
                <w:sz w:val="20"/>
                <w:szCs w:val="20"/>
                <w:rtl w:val="0"/>
              </w:rPr>
              <w:t xml:space="preserve">Ideal local mob for capturing players. They will tie the player in the web until the player is captured, then bring the player to “trap block” or alternatively to spawner block and tie to it.</w:t>
            </w:r>
          </w:p>
        </w:tc>
      </w:tr>
      <w:tr>
        <w:trPr>
          <w:cantSplit w:val="0"/>
          <w:tblHeader w:val="0"/>
        </w:trPr>
        <w:tc>
          <w:tcPr/>
          <w:p w:rsidR="00000000" w:rsidDel="00000000" w:rsidP="00000000" w:rsidRDefault="00000000" w:rsidRPr="00000000" w14:paraId="000000A6">
            <w:pPr>
              <w:rPr>
                <w:sz w:val="20"/>
                <w:szCs w:val="20"/>
              </w:rPr>
            </w:pPr>
            <w:r w:rsidDel="00000000" w:rsidR="00000000" w:rsidRPr="00000000">
              <w:rPr>
                <w:sz w:val="20"/>
                <w:szCs w:val="20"/>
                <w:rtl w:val="0"/>
              </w:rPr>
              <w:t xml:space="preserve">++</w:t>
            </w:r>
          </w:p>
        </w:tc>
        <w:tc>
          <w:tcPr>
            <w:shd w:fill="bfbfbf" w:val="clear"/>
          </w:tcPr>
          <w:p w:rsidR="00000000" w:rsidDel="00000000" w:rsidP="00000000" w:rsidRDefault="00000000" w:rsidRPr="00000000" w14:paraId="000000A7">
            <w:pPr>
              <w:rPr>
                <w:sz w:val="20"/>
                <w:szCs w:val="20"/>
              </w:rPr>
            </w:pPr>
            <w:r w:rsidDel="00000000" w:rsidR="00000000" w:rsidRPr="00000000">
              <w:rPr>
                <w:sz w:val="20"/>
                <w:szCs w:val="20"/>
                <w:rtl w:val="0"/>
              </w:rPr>
              <w:t xml:space="preserve">Warden</w:t>
            </w:r>
          </w:p>
        </w:tc>
        <w:tc>
          <w:tcPr>
            <w:shd w:fill="bfbfbf" w:val="clear"/>
          </w:tcPr>
          <w:p w:rsidR="00000000" w:rsidDel="00000000" w:rsidP="00000000" w:rsidRDefault="00000000" w:rsidRPr="00000000" w14:paraId="000000A8">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0A9">
            <w:pPr>
              <w:rPr>
                <w:sz w:val="20"/>
                <w:szCs w:val="20"/>
              </w:rPr>
            </w:pPr>
            <w:r w:rsidDel="00000000" w:rsidR="00000000" w:rsidRPr="00000000">
              <w:rPr>
                <w:sz w:val="20"/>
                <w:szCs w:val="20"/>
                <w:rtl w:val="0"/>
              </w:rPr>
              <w:t xml:space="preserve">On KO</w:t>
            </w:r>
          </w:p>
        </w:tc>
        <w:tc>
          <w:tcPr/>
          <w:p w:rsidR="00000000" w:rsidDel="00000000" w:rsidP="00000000" w:rsidRDefault="00000000" w:rsidRPr="00000000" w14:paraId="000000AA">
            <w:pPr>
              <w:rPr>
                <w:sz w:val="20"/>
                <w:szCs w:val="20"/>
              </w:rPr>
            </w:pPr>
            <w:r w:rsidDel="00000000" w:rsidR="00000000" w:rsidRPr="00000000">
              <w:rPr>
                <w:sz w:val="20"/>
                <w:szCs w:val="20"/>
                <w:rtl w:val="0"/>
              </w:rPr>
              <w:t xml:space="preserve">75?</w:t>
            </w:r>
          </w:p>
        </w:tc>
        <w:tc>
          <w:tcPr/>
          <w:p w:rsidR="00000000" w:rsidDel="00000000" w:rsidP="00000000" w:rsidRDefault="00000000" w:rsidRPr="00000000" w14:paraId="000000AB">
            <w:pPr>
              <w:rPr>
                <w:sz w:val="20"/>
                <w:szCs w:val="20"/>
              </w:rPr>
            </w:pPr>
            <w:r w:rsidDel="00000000" w:rsidR="00000000" w:rsidRPr="00000000">
              <w:rPr>
                <w:sz w:val="20"/>
                <w:szCs w:val="20"/>
                <w:rtl w:val="0"/>
              </w:rPr>
              <w:t xml:space="preserve">Loc</w:t>
            </w:r>
          </w:p>
        </w:tc>
        <w:tc>
          <w:tcPr/>
          <w:p w:rsidR="00000000" w:rsidDel="00000000" w:rsidP="00000000" w:rsidRDefault="00000000" w:rsidRPr="00000000" w14:paraId="000000AC">
            <w:pPr>
              <w:rPr>
                <w:sz w:val="20"/>
                <w:szCs w:val="20"/>
              </w:rPr>
            </w:pPr>
            <w:r w:rsidDel="00000000" w:rsidR="00000000" w:rsidRPr="00000000">
              <w:rPr>
                <w:sz w:val="20"/>
                <w:szCs w:val="20"/>
                <w:rtl w:val="0"/>
              </w:rPr>
              <w:t xml:space="preserve">Will work somewhat close to Iron Golem</w:t>
            </w:r>
          </w:p>
        </w:tc>
      </w:tr>
      <w:tr>
        <w:trPr>
          <w:cantSplit w:val="0"/>
          <w:tblHeader w:val="0"/>
        </w:trPr>
        <w:tc>
          <w:tcPr/>
          <w:p w:rsidR="00000000" w:rsidDel="00000000" w:rsidP="00000000" w:rsidRDefault="00000000" w:rsidRPr="00000000" w14:paraId="000000AD">
            <w:pP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0AE">
            <w:pPr>
              <w:rPr>
                <w:sz w:val="20"/>
                <w:szCs w:val="20"/>
              </w:rPr>
            </w:pPr>
            <w:r w:rsidDel="00000000" w:rsidR="00000000" w:rsidRPr="00000000">
              <w:rPr>
                <w:sz w:val="20"/>
                <w:szCs w:val="20"/>
                <w:rtl w:val="0"/>
              </w:rPr>
              <w:t xml:space="preserve">Snow Skeletons</w:t>
            </w:r>
          </w:p>
        </w:tc>
        <w:tc>
          <w:tcPr/>
          <w:p w:rsidR="00000000" w:rsidDel="00000000" w:rsidP="00000000" w:rsidRDefault="00000000" w:rsidRPr="00000000" w14:paraId="000000AF">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0B0">
            <w:pPr>
              <w:rPr>
                <w:sz w:val="20"/>
                <w:szCs w:val="20"/>
              </w:rPr>
            </w:pPr>
            <w:r w:rsidDel="00000000" w:rsidR="00000000" w:rsidRPr="00000000">
              <w:rPr>
                <w:sz w:val="20"/>
                <w:szCs w:val="20"/>
                <w:rtl w:val="0"/>
              </w:rPr>
              <w:t xml:space="preserve">On Attack</w:t>
            </w:r>
          </w:p>
        </w:tc>
        <w:tc>
          <w:tcPr/>
          <w:p w:rsidR="00000000" w:rsidDel="00000000" w:rsidP="00000000" w:rsidRDefault="00000000" w:rsidRPr="00000000" w14:paraId="000000B1">
            <w:pPr>
              <w:rPr>
                <w:sz w:val="20"/>
                <w:szCs w:val="20"/>
              </w:rPr>
            </w:pPr>
            <w:r w:rsidDel="00000000" w:rsidR="00000000" w:rsidRPr="00000000">
              <w:rPr>
                <w:sz w:val="20"/>
                <w:szCs w:val="20"/>
                <w:rtl w:val="0"/>
              </w:rPr>
              <w:t xml:space="preserve">30</w:t>
            </w:r>
          </w:p>
        </w:tc>
        <w:tc>
          <w:tcPr/>
          <w:p w:rsidR="00000000" w:rsidDel="00000000" w:rsidP="00000000" w:rsidRDefault="00000000" w:rsidRPr="00000000" w14:paraId="000000B2">
            <w:pPr>
              <w:rPr>
                <w:sz w:val="20"/>
                <w:szCs w:val="20"/>
              </w:rPr>
            </w:pPr>
            <w:r w:rsidDel="00000000" w:rsidR="00000000" w:rsidRPr="00000000">
              <w:rPr>
                <w:sz w:val="20"/>
                <w:szCs w:val="20"/>
                <w:rtl w:val="0"/>
              </w:rPr>
              <w:t xml:space="preserve">Biome</w:t>
            </w:r>
          </w:p>
        </w:tc>
        <w:tc>
          <w:tcPr/>
          <w:p w:rsidR="00000000" w:rsidDel="00000000" w:rsidP="00000000" w:rsidRDefault="00000000" w:rsidRPr="00000000" w14:paraId="000000B3">
            <w:pPr>
              <w:rPr>
                <w:sz w:val="20"/>
                <w:szCs w:val="20"/>
              </w:rPr>
            </w:pPr>
            <w:r w:rsidDel="00000000" w:rsidR="00000000" w:rsidRPr="00000000">
              <w:rPr>
                <w:sz w:val="20"/>
                <w:szCs w:val="20"/>
                <w:rtl w:val="0"/>
              </w:rPr>
              <w:t xml:space="preserve">Ties with ice? Makes snow biome snowier</w:t>
            </w:r>
          </w:p>
        </w:tc>
      </w:tr>
      <w:tr>
        <w:trPr>
          <w:cantSplit w:val="0"/>
          <w:tblHeader w:val="0"/>
        </w:trPr>
        <w:tc>
          <w:tcPr/>
          <w:p w:rsidR="00000000" w:rsidDel="00000000" w:rsidP="00000000" w:rsidRDefault="00000000" w:rsidRPr="00000000" w14:paraId="000000B4">
            <w:pPr>
              <w:rPr>
                <w:sz w:val="20"/>
                <w:szCs w:val="20"/>
              </w:rPr>
            </w:pPr>
            <w:r w:rsidDel="00000000" w:rsidR="00000000" w:rsidRPr="00000000">
              <w:rPr>
                <w:rtl w:val="0"/>
              </w:rPr>
            </w:r>
          </w:p>
        </w:tc>
        <w:tc>
          <w:tcPr/>
          <w:p w:rsidR="00000000" w:rsidDel="00000000" w:rsidP="00000000" w:rsidRDefault="00000000" w:rsidRPr="00000000" w14:paraId="000000B5">
            <w:pPr>
              <w:rPr>
                <w:sz w:val="20"/>
                <w:szCs w:val="20"/>
              </w:rPr>
            </w:pPr>
            <w:r w:rsidDel="00000000" w:rsidR="00000000" w:rsidRPr="00000000">
              <w:rPr>
                <w:rtl w:val="0"/>
              </w:rPr>
            </w:r>
          </w:p>
        </w:tc>
        <w:tc>
          <w:tcPr/>
          <w:p w:rsidR="00000000" w:rsidDel="00000000" w:rsidP="00000000" w:rsidRDefault="00000000" w:rsidRPr="00000000" w14:paraId="000000B6">
            <w:pPr>
              <w:rPr>
                <w:sz w:val="20"/>
                <w:szCs w:val="20"/>
              </w:rPr>
            </w:pPr>
            <w:r w:rsidDel="00000000" w:rsidR="00000000" w:rsidRPr="00000000">
              <w:rPr>
                <w:rtl w:val="0"/>
              </w:rPr>
            </w:r>
          </w:p>
        </w:tc>
        <w:tc>
          <w:tcPr/>
          <w:p w:rsidR="00000000" w:rsidDel="00000000" w:rsidP="00000000" w:rsidRDefault="00000000" w:rsidRPr="00000000" w14:paraId="000000B7">
            <w:pPr>
              <w:rPr>
                <w:sz w:val="20"/>
                <w:szCs w:val="20"/>
              </w:rPr>
            </w:pPr>
            <w:r w:rsidDel="00000000" w:rsidR="00000000" w:rsidRPr="00000000">
              <w:rPr>
                <w:rtl w:val="0"/>
              </w:rPr>
            </w:r>
          </w:p>
        </w:tc>
        <w:tc>
          <w:tcPr/>
          <w:p w:rsidR="00000000" w:rsidDel="00000000" w:rsidP="00000000" w:rsidRDefault="00000000" w:rsidRPr="00000000" w14:paraId="000000B8">
            <w:pPr>
              <w:rPr>
                <w:sz w:val="20"/>
                <w:szCs w:val="20"/>
              </w:rPr>
            </w:pPr>
            <w:r w:rsidDel="00000000" w:rsidR="00000000" w:rsidRPr="00000000">
              <w:rPr>
                <w:rtl w:val="0"/>
              </w:rPr>
            </w:r>
          </w:p>
        </w:tc>
        <w:tc>
          <w:tcPr/>
          <w:p w:rsidR="00000000" w:rsidDel="00000000" w:rsidP="00000000" w:rsidRDefault="00000000" w:rsidRPr="00000000" w14:paraId="000000B9">
            <w:pPr>
              <w:rPr>
                <w:sz w:val="20"/>
                <w:szCs w:val="20"/>
              </w:rPr>
            </w:pPr>
            <w:r w:rsidDel="00000000" w:rsidR="00000000" w:rsidRPr="00000000">
              <w:rPr>
                <w:rtl w:val="0"/>
              </w:rPr>
            </w:r>
          </w:p>
        </w:tc>
        <w:tc>
          <w:tcPr/>
          <w:p w:rsidR="00000000" w:rsidDel="00000000" w:rsidP="00000000" w:rsidRDefault="00000000" w:rsidRPr="00000000" w14:paraId="000000BA">
            <w:pPr>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BB">
            <w:pPr>
              <w:rPr>
                <w:sz w:val="20"/>
                <w:szCs w:val="20"/>
              </w:rPr>
            </w:pPr>
            <w:r w:rsidDel="00000000" w:rsidR="00000000" w:rsidRPr="00000000">
              <w:rPr>
                <w:sz w:val="20"/>
                <w:szCs w:val="20"/>
                <w:rtl w:val="0"/>
              </w:rPr>
              <w:t xml:space="preserve">+++</w:t>
            </w:r>
          </w:p>
        </w:tc>
        <w:tc>
          <w:tcPr>
            <w:shd w:fill="f7cbac" w:val="clear"/>
          </w:tcPr>
          <w:p w:rsidR="00000000" w:rsidDel="00000000" w:rsidP="00000000" w:rsidRDefault="00000000" w:rsidRPr="00000000" w14:paraId="000000BC">
            <w:pPr>
              <w:rPr>
                <w:sz w:val="20"/>
                <w:szCs w:val="20"/>
              </w:rPr>
            </w:pPr>
            <w:r w:rsidDel="00000000" w:rsidR="00000000" w:rsidRPr="00000000">
              <w:rPr>
                <w:sz w:val="20"/>
                <w:szCs w:val="20"/>
                <w:rtl w:val="0"/>
              </w:rPr>
              <w:t xml:space="preserve">Piglins</w:t>
            </w:r>
          </w:p>
        </w:tc>
        <w:tc>
          <w:tcPr/>
          <w:p w:rsidR="00000000" w:rsidDel="00000000" w:rsidP="00000000" w:rsidRDefault="00000000" w:rsidRPr="00000000" w14:paraId="000000BD">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0BE">
            <w:pPr>
              <w:rPr>
                <w:b w:val="1"/>
                <w:sz w:val="20"/>
                <w:szCs w:val="20"/>
              </w:rPr>
            </w:pPr>
            <w:r w:rsidDel="00000000" w:rsidR="00000000" w:rsidRPr="00000000">
              <w:rPr>
                <w:b w:val="1"/>
                <w:sz w:val="20"/>
                <w:szCs w:val="20"/>
                <w:rtl w:val="0"/>
              </w:rPr>
              <w:t xml:space="preserve">KIDNAP</w:t>
            </w:r>
          </w:p>
        </w:tc>
        <w:tc>
          <w:tcPr/>
          <w:p w:rsidR="00000000" w:rsidDel="00000000" w:rsidP="00000000" w:rsidRDefault="00000000" w:rsidRPr="00000000" w14:paraId="000000BF">
            <w:pPr>
              <w:rPr>
                <w:sz w:val="20"/>
                <w:szCs w:val="20"/>
              </w:rPr>
            </w:pPr>
            <w:r w:rsidDel="00000000" w:rsidR="00000000" w:rsidRPr="00000000">
              <w:rPr>
                <w:sz w:val="20"/>
                <w:szCs w:val="20"/>
                <w:rtl w:val="0"/>
              </w:rPr>
              <w:t xml:space="preserve">70</w:t>
            </w:r>
          </w:p>
        </w:tc>
        <w:tc>
          <w:tcPr/>
          <w:p w:rsidR="00000000" w:rsidDel="00000000" w:rsidP="00000000" w:rsidRDefault="00000000" w:rsidRPr="00000000" w14:paraId="000000C0">
            <w:pP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0C1">
            <w:pPr>
              <w:rPr>
                <w:sz w:val="20"/>
                <w:szCs w:val="20"/>
              </w:rPr>
            </w:pPr>
            <w:r w:rsidDel="00000000" w:rsidR="00000000" w:rsidRPr="00000000">
              <w:rPr>
                <w:sz w:val="20"/>
                <w:szCs w:val="20"/>
                <w:rtl w:val="0"/>
              </w:rPr>
              <w:t xml:space="preserve">Will kidnap players and make them mine nearby gold. Will only attack people without gold as usual.</w:t>
            </w:r>
          </w:p>
        </w:tc>
      </w:tr>
      <w:tr>
        <w:trPr>
          <w:cantSplit w:val="0"/>
          <w:tblHeader w:val="0"/>
        </w:trPr>
        <w:tc>
          <w:tcPr/>
          <w:p w:rsidR="00000000" w:rsidDel="00000000" w:rsidP="00000000" w:rsidRDefault="00000000" w:rsidRPr="00000000" w14:paraId="000000C2">
            <w:pPr>
              <w:rPr>
                <w:sz w:val="20"/>
                <w:szCs w:val="20"/>
              </w:rPr>
            </w:pPr>
            <w:r w:rsidDel="00000000" w:rsidR="00000000" w:rsidRPr="00000000">
              <w:rPr>
                <w:sz w:val="20"/>
                <w:szCs w:val="20"/>
                <w:rtl w:val="0"/>
              </w:rPr>
              <w:t xml:space="preserve">+++</w:t>
            </w:r>
          </w:p>
        </w:tc>
        <w:tc>
          <w:tcPr>
            <w:shd w:fill="f16565" w:val="clear"/>
          </w:tcPr>
          <w:p w:rsidR="00000000" w:rsidDel="00000000" w:rsidP="00000000" w:rsidRDefault="00000000" w:rsidRPr="00000000" w14:paraId="000000C3">
            <w:pPr>
              <w:rPr>
                <w:sz w:val="20"/>
                <w:szCs w:val="20"/>
              </w:rPr>
            </w:pPr>
            <w:r w:rsidDel="00000000" w:rsidR="00000000" w:rsidRPr="00000000">
              <w:rPr>
                <w:sz w:val="20"/>
                <w:szCs w:val="20"/>
                <w:rtl w:val="0"/>
              </w:rPr>
              <w:t xml:space="preserve">Demonesses</w:t>
            </w:r>
          </w:p>
        </w:tc>
        <w:tc>
          <w:tcPr/>
          <w:p w:rsidR="00000000" w:rsidDel="00000000" w:rsidP="00000000" w:rsidRDefault="00000000" w:rsidRPr="00000000" w14:paraId="000000C4">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0C5">
            <w:pPr>
              <w:rPr>
                <w:sz w:val="20"/>
                <w:szCs w:val="20"/>
              </w:rPr>
            </w:pPr>
            <w:r w:rsidDel="00000000" w:rsidR="00000000" w:rsidRPr="00000000">
              <w:rPr>
                <w:sz w:val="20"/>
                <w:szCs w:val="20"/>
                <w:rtl w:val="0"/>
              </w:rPr>
              <w:t xml:space="preserve">On Attack</w:t>
            </w:r>
          </w:p>
        </w:tc>
        <w:tc>
          <w:tcPr/>
          <w:p w:rsidR="00000000" w:rsidDel="00000000" w:rsidP="00000000" w:rsidRDefault="00000000" w:rsidRPr="00000000" w14:paraId="000000C6">
            <w:pPr>
              <w:rPr>
                <w:sz w:val="20"/>
                <w:szCs w:val="20"/>
              </w:rPr>
            </w:pPr>
            <w:r w:rsidDel="00000000" w:rsidR="00000000" w:rsidRPr="00000000">
              <w:rPr>
                <w:rtl w:val="0"/>
              </w:rPr>
            </w:r>
          </w:p>
        </w:tc>
        <w:tc>
          <w:tcPr/>
          <w:p w:rsidR="00000000" w:rsidDel="00000000" w:rsidP="00000000" w:rsidRDefault="00000000" w:rsidRPr="00000000" w14:paraId="000000C7">
            <w:pPr>
              <w:rPr>
                <w:sz w:val="20"/>
                <w:szCs w:val="20"/>
              </w:rPr>
            </w:pPr>
            <w:r w:rsidDel="00000000" w:rsidR="00000000" w:rsidRPr="00000000">
              <w:rPr>
                <w:sz w:val="20"/>
                <w:szCs w:val="20"/>
                <w:rtl w:val="0"/>
              </w:rPr>
              <w:t xml:space="preserve">Loc</w:t>
            </w:r>
          </w:p>
        </w:tc>
        <w:tc>
          <w:tcPr/>
          <w:p w:rsidR="00000000" w:rsidDel="00000000" w:rsidP="00000000" w:rsidRDefault="00000000" w:rsidRPr="00000000" w14:paraId="000000C8">
            <w:pPr>
              <w:rPr>
                <w:sz w:val="20"/>
                <w:szCs w:val="20"/>
              </w:rPr>
            </w:pPr>
            <w:r w:rsidDel="00000000" w:rsidR="00000000" w:rsidRPr="00000000">
              <w:rPr>
                <w:sz w:val="20"/>
                <w:szCs w:val="20"/>
                <w:rtl w:val="0"/>
              </w:rPr>
              <w:t xml:space="preserve">Can be in fortresses. Everyone likes Demon girls?</w:t>
            </w:r>
          </w:p>
        </w:tc>
      </w:tr>
      <w:tr>
        <w:trPr>
          <w:cantSplit w:val="0"/>
          <w:tblHeader w:val="0"/>
        </w:trPr>
        <w:tc>
          <w:tcPr/>
          <w:p w:rsidR="00000000" w:rsidDel="00000000" w:rsidP="00000000" w:rsidRDefault="00000000" w:rsidRPr="00000000" w14:paraId="000000C9">
            <w:pPr>
              <w:rPr>
                <w:sz w:val="20"/>
                <w:szCs w:val="20"/>
              </w:rPr>
            </w:pPr>
            <w:r w:rsidDel="00000000" w:rsidR="00000000" w:rsidRPr="00000000">
              <w:rPr>
                <w:sz w:val="20"/>
                <w:szCs w:val="20"/>
                <w:rtl w:val="0"/>
              </w:rPr>
              <w:t xml:space="preserve">++</w:t>
            </w:r>
          </w:p>
        </w:tc>
        <w:tc>
          <w:tcPr>
            <w:shd w:fill="f16565" w:val="clear"/>
          </w:tcPr>
          <w:p w:rsidR="00000000" w:rsidDel="00000000" w:rsidP="00000000" w:rsidRDefault="00000000" w:rsidRPr="00000000" w14:paraId="000000CA">
            <w:pPr>
              <w:rPr>
                <w:sz w:val="20"/>
                <w:szCs w:val="20"/>
              </w:rPr>
            </w:pPr>
            <w:r w:rsidDel="00000000" w:rsidR="00000000" w:rsidRPr="00000000">
              <w:rPr>
                <w:sz w:val="20"/>
                <w:szCs w:val="20"/>
                <w:rtl w:val="0"/>
              </w:rPr>
              <w:t xml:space="preserve">Blazes</w:t>
            </w:r>
          </w:p>
        </w:tc>
        <w:tc>
          <w:tcPr/>
          <w:p w:rsidR="00000000" w:rsidDel="00000000" w:rsidP="00000000" w:rsidRDefault="00000000" w:rsidRPr="00000000" w14:paraId="000000CB">
            <w:pPr>
              <w:rPr>
                <w:sz w:val="20"/>
                <w:szCs w:val="20"/>
              </w:rPr>
            </w:pPr>
            <w:r w:rsidDel="00000000" w:rsidR="00000000" w:rsidRPr="00000000">
              <w:rPr>
                <w:sz w:val="20"/>
                <w:szCs w:val="20"/>
                <w:rtl w:val="0"/>
              </w:rPr>
              <w:t xml:space="preserve">Caged</w:t>
            </w:r>
          </w:p>
        </w:tc>
        <w:tc>
          <w:tcPr/>
          <w:p w:rsidR="00000000" w:rsidDel="00000000" w:rsidP="00000000" w:rsidRDefault="00000000" w:rsidRPr="00000000" w14:paraId="000000CC">
            <w:pPr>
              <w:rPr>
                <w:sz w:val="20"/>
                <w:szCs w:val="20"/>
              </w:rPr>
            </w:pPr>
            <w:r w:rsidDel="00000000" w:rsidR="00000000" w:rsidRPr="00000000">
              <w:rPr>
                <w:sz w:val="20"/>
                <w:szCs w:val="20"/>
                <w:rtl w:val="0"/>
              </w:rPr>
              <w:t xml:space="preserve">On KO</w:t>
            </w:r>
          </w:p>
        </w:tc>
        <w:tc>
          <w:tcPr/>
          <w:p w:rsidR="00000000" w:rsidDel="00000000" w:rsidP="00000000" w:rsidRDefault="00000000" w:rsidRPr="00000000" w14:paraId="000000CD">
            <w:pPr>
              <w:rPr>
                <w:sz w:val="20"/>
                <w:szCs w:val="20"/>
              </w:rPr>
            </w:pPr>
            <w:r w:rsidDel="00000000" w:rsidR="00000000" w:rsidRPr="00000000">
              <w:rPr>
                <w:rtl w:val="0"/>
              </w:rPr>
            </w:r>
          </w:p>
        </w:tc>
        <w:tc>
          <w:tcPr/>
          <w:p w:rsidR="00000000" w:rsidDel="00000000" w:rsidP="00000000" w:rsidRDefault="00000000" w:rsidRPr="00000000" w14:paraId="000000CE">
            <w:pPr>
              <w:rPr>
                <w:sz w:val="20"/>
                <w:szCs w:val="20"/>
              </w:rPr>
            </w:pPr>
            <w:r w:rsidDel="00000000" w:rsidR="00000000" w:rsidRPr="00000000">
              <w:rPr>
                <w:sz w:val="20"/>
                <w:szCs w:val="20"/>
                <w:rtl w:val="0"/>
              </w:rPr>
              <w:t xml:space="preserve">Loc</w:t>
            </w:r>
          </w:p>
        </w:tc>
        <w:tc>
          <w:tcPr/>
          <w:p w:rsidR="00000000" w:rsidDel="00000000" w:rsidP="00000000" w:rsidRDefault="00000000" w:rsidRPr="00000000" w14:paraId="000000CF">
            <w:pPr>
              <w:rPr>
                <w:sz w:val="20"/>
                <w:szCs w:val="20"/>
              </w:rPr>
            </w:pPr>
            <w:r w:rsidDel="00000000" w:rsidR="00000000" w:rsidRPr="00000000">
              <w:rPr>
                <w:sz w:val="20"/>
                <w:szCs w:val="20"/>
                <w:rtl w:val="0"/>
              </w:rPr>
              <w:t xml:space="preserve">Local mob, ideal for kidnap feature. Can tie with magic chains and make the player float up to the ceiling?</w:t>
            </w:r>
          </w:p>
        </w:tc>
      </w:tr>
      <w:tr>
        <w:trPr>
          <w:cantSplit w:val="0"/>
          <w:tblHeader w:val="0"/>
        </w:trPr>
        <w:tc>
          <w:tcPr/>
          <w:p w:rsidR="00000000" w:rsidDel="00000000" w:rsidP="00000000" w:rsidRDefault="00000000" w:rsidRPr="00000000" w14:paraId="000000D0">
            <w:pPr>
              <w:rPr>
                <w:sz w:val="20"/>
                <w:szCs w:val="20"/>
              </w:rPr>
            </w:pPr>
            <w:r w:rsidDel="00000000" w:rsidR="00000000" w:rsidRPr="00000000">
              <w:rPr>
                <w:sz w:val="20"/>
                <w:szCs w:val="20"/>
                <w:rtl w:val="0"/>
              </w:rPr>
              <w:t xml:space="preserve">++</w:t>
            </w:r>
          </w:p>
        </w:tc>
        <w:tc>
          <w:tcPr>
            <w:shd w:fill="f16565" w:val="clear"/>
          </w:tcPr>
          <w:p w:rsidR="00000000" w:rsidDel="00000000" w:rsidP="00000000" w:rsidRDefault="00000000" w:rsidRPr="00000000" w14:paraId="000000D1">
            <w:pPr>
              <w:rPr>
                <w:sz w:val="20"/>
                <w:szCs w:val="20"/>
              </w:rPr>
            </w:pPr>
            <w:r w:rsidDel="00000000" w:rsidR="00000000" w:rsidRPr="00000000">
              <w:rPr>
                <w:sz w:val="20"/>
                <w:szCs w:val="20"/>
                <w:rtl w:val="0"/>
              </w:rPr>
              <w:t xml:space="preserve">Magma Slimes</w:t>
            </w:r>
          </w:p>
        </w:tc>
        <w:tc>
          <w:tcPr/>
          <w:p w:rsidR="00000000" w:rsidDel="00000000" w:rsidP="00000000" w:rsidRDefault="00000000" w:rsidRPr="00000000" w14:paraId="000000D2">
            <w:pPr>
              <w:rPr>
                <w:sz w:val="20"/>
                <w:szCs w:val="20"/>
              </w:rPr>
            </w:pPr>
            <w:r w:rsidDel="00000000" w:rsidR="00000000" w:rsidRPr="00000000">
              <w:rPr>
                <w:sz w:val="20"/>
                <w:szCs w:val="20"/>
                <w:rtl w:val="0"/>
              </w:rPr>
              <w:t xml:space="preserve">Caged</w:t>
            </w:r>
          </w:p>
        </w:tc>
        <w:tc>
          <w:tcPr/>
          <w:p w:rsidR="00000000" w:rsidDel="00000000" w:rsidP="00000000" w:rsidRDefault="00000000" w:rsidRPr="00000000" w14:paraId="000000D3">
            <w:pPr>
              <w:rPr>
                <w:sz w:val="20"/>
                <w:szCs w:val="20"/>
              </w:rPr>
            </w:pPr>
            <w:r w:rsidDel="00000000" w:rsidR="00000000" w:rsidRPr="00000000">
              <w:rPr>
                <w:sz w:val="20"/>
                <w:szCs w:val="20"/>
                <w:rtl w:val="0"/>
              </w:rPr>
              <w:t xml:space="preserve">On Attack</w:t>
            </w:r>
          </w:p>
        </w:tc>
        <w:tc>
          <w:tcPr/>
          <w:p w:rsidR="00000000" w:rsidDel="00000000" w:rsidP="00000000" w:rsidRDefault="00000000" w:rsidRPr="00000000" w14:paraId="000000D4">
            <w:pPr>
              <w:rPr>
                <w:sz w:val="20"/>
                <w:szCs w:val="20"/>
              </w:rPr>
            </w:pPr>
            <w:r w:rsidDel="00000000" w:rsidR="00000000" w:rsidRPr="00000000">
              <w:rPr>
                <w:rtl w:val="0"/>
              </w:rPr>
            </w:r>
          </w:p>
        </w:tc>
        <w:tc>
          <w:tcPr/>
          <w:p w:rsidR="00000000" w:rsidDel="00000000" w:rsidP="00000000" w:rsidRDefault="00000000" w:rsidRPr="00000000" w14:paraId="000000D5">
            <w:pPr>
              <w:rPr>
                <w:sz w:val="20"/>
                <w:szCs w:val="20"/>
              </w:rPr>
            </w:pPr>
            <w:r w:rsidDel="00000000" w:rsidR="00000000" w:rsidRPr="00000000">
              <w:rPr>
                <w:sz w:val="20"/>
                <w:szCs w:val="20"/>
                <w:rtl w:val="0"/>
              </w:rPr>
              <w:t xml:space="preserve">Biome</w:t>
            </w:r>
          </w:p>
        </w:tc>
        <w:tc>
          <w:tcPr/>
          <w:p w:rsidR="00000000" w:rsidDel="00000000" w:rsidP="00000000" w:rsidRDefault="00000000" w:rsidRPr="00000000" w14:paraId="000000D6">
            <w:pPr>
              <w:rPr>
                <w:sz w:val="20"/>
                <w:szCs w:val="20"/>
              </w:rPr>
            </w:pPr>
            <w:r w:rsidDel="00000000" w:rsidR="00000000" w:rsidRPr="00000000">
              <w:rPr>
                <w:sz w:val="20"/>
                <w:szCs w:val="20"/>
                <w:rtl w:val="0"/>
              </w:rPr>
              <w:t xml:space="preserve">Make players trapped in concrete? Regular slime mechanics?</w:t>
            </w:r>
          </w:p>
        </w:tc>
      </w:tr>
      <w:tr>
        <w:trPr>
          <w:cantSplit w:val="0"/>
          <w:tblHeader w:val="0"/>
        </w:trPr>
        <w:tc>
          <w:tcPr/>
          <w:p w:rsidR="00000000" w:rsidDel="00000000" w:rsidP="00000000" w:rsidRDefault="00000000" w:rsidRPr="00000000" w14:paraId="000000D7">
            <w:pPr>
              <w:rPr>
                <w:sz w:val="20"/>
                <w:szCs w:val="20"/>
              </w:rPr>
            </w:pPr>
            <w:r w:rsidDel="00000000" w:rsidR="00000000" w:rsidRPr="00000000">
              <w:rPr>
                <w:rtl w:val="0"/>
              </w:rPr>
            </w:r>
          </w:p>
        </w:tc>
        <w:tc>
          <w:tcPr/>
          <w:p w:rsidR="00000000" w:rsidDel="00000000" w:rsidP="00000000" w:rsidRDefault="00000000" w:rsidRPr="00000000" w14:paraId="000000D8">
            <w:pPr>
              <w:rPr>
                <w:sz w:val="20"/>
                <w:szCs w:val="20"/>
              </w:rPr>
            </w:pPr>
            <w:r w:rsidDel="00000000" w:rsidR="00000000" w:rsidRPr="00000000">
              <w:rPr>
                <w:rtl w:val="0"/>
              </w:rPr>
            </w:r>
          </w:p>
        </w:tc>
        <w:tc>
          <w:tcPr/>
          <w:p w:rsidR="00000000" w:rsidDel="00000000" w:rsidP="00000000" w:rsidRDefault="00000000" w:rsidRPr="00000000" w14:paraId="000000D9">
            <w:pPr>
              <w:rPr>
                <w:sz w:val="20"/>
                <w:szCs w:val="20"/>
              </w:rPr>
            </w:pPr>
            <w:r w:rsidDel="00000000" w:rsidR="00000000" w:rsidRPr="00000000">
              <w:rPr>
                <w:rtl w:val="0"/>
              </w:rPr>
            </w:r>
          </w:p>
        </w:tc>
        <w:tc>
          <w:tcPr/>
          <w:p w:rsidR="00000000" w:rsidDel="00000000" w:rsidP="00000000" w:rsidRDefault="00000000" w:rsidRPr="00000000" w14:paraId="000000DA">
            <w:pPr>
              <w:rPr>
                <w:sz w:val="20"/>
                <w:szCs w:val="20"/>
              </w:rPr>
            </w:pPr>
            <w:r w:rsidDel="00000000" w:rsidR="00000000" w:rsidRPr="00000000">
              <w:rPr>
                <w:rtl w:val="0"/>
              </w:rPr>
            </w:r>
          </w:p>
        </w:tc>
        <w:tc>
          <w:tcPr/>
          <w:p w:rsidR="00000000" w:rsidDel="00000000" w:rsidP="00000000" w:rsidRDefault="00000000" w:rsidRPr="00000000" w14:paraId="000000DB">
            <w:pPr>
              <w:rPr>
                <w:sz w:val="20"/>
                <w:szCs w:val="20"/>
              </w:rPr>
            </w:pPr>
            <w:r w:rsidDel="00000000" w:rsidR="00000000" w:rsidRPr="00000000">
              <w:rPr>
                <w:rtl w:val="0"/>
              </w:rPr>
            </w:r>
          </w:p>
        </w:tc>
        <w:tc>
          <w:tcPr/>
          <w:p w:rsidR="00000000" w:rsidDel="00000000" w:rsidP="00000000" w:rsidRDefault="00000000" w:rsidRPr="00000000" w14:paraId="000000DC">
            <w:pPr>
              <w:rPr>
                <w:sz w:val="20"/>
                <w:szCs w:val="20"/>
              </w:rPr>
            </w:pPr>
            <w:r w:rsidDel="00000000" w:rsidR="00000000" w:rsidRPr="00000000">
              <w:rPr>
                <w:rtl w:val="0"/>
              </w:rPr>
            </w:r>
          </w:p>
        </w:tc>
        <w:tc>
          <w:tcPr/>
          <w:p w:rsidR="00000000" w:rsidDel="00000000" w:rsidP="00000000" w:rsidRDefault="00000000" w:rsidRPr="00000000" w14:paraId="000000DD">
            <w:pPr>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DE">
            <w:pPr>
              <w:rPr>
                <w:sz w:val="20"/>
                <w:szCs w:val="20"/>
              </w:rPr>
            </w:pPr>
            <w:r w:rsidDel="00000000" w:rsidR="00000000" w:rsidRPr="00000000">
              <w:rPr>
                <w:sz w:val="20"/>
                <w:szCs w:val="20"/>
                <w:rtl w:val="0"/>
              </w:rPr>
              <w:t xml:space="preserve">+++</w:t>
            </w:r>
          </w:p>
        </w:tc>
        <w:tc>
          <w:tcPr>
            <w:shd w:fill="e16cea" w:val="clear"/>
          </w:tcPr>
          <w:p w:rsidR="00000000" w:rsidDel="00000000" w:rsidP="00000000" w:rsidRDefault="00000000" w:rsidRPr="00000000" w14:paraId="000000DF">
            <w:pPr>
              <w:rPr>
                <w:sz w:val="20"/>
                <w:szCs w:val="20"/>
              </w:rPr>
            </w:pPr>
            <w:r w:rsidDel="00000000" w:rsidR="00000000" w:rsidRPr="00000000">
              <w:rPr>
                <w:sz w:val="20"/>
                <w:szCs w:val="20"/>
                <w:rtl w:val="0"/>
              </w:rPr>
              <w:t xml:space="preserve">Endergirl</w:t>
            </w:r>
          </w:p>
        </w:tc>
        <w:tc>
          <w:tcPr/>
          <w:p w:rsidR="00000000" w:rsidDel="00000000" w:rsidP="00000000" w:rsidRDefault="00000000" w:rsidRPr="00000000" w14:paraId="000000E0">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0E1">
            <w:pPr>
              <w:rPr>
                <w:b w:val="1"/>
                <w:sz w:val="20"/>
                <w:szCs w:val="20"/>
              </w:rPr>
            </w:pPr>
            <w:r w:rsidDel="00000000" w:rsidR="00000000" w:rsidRPr="00000000">
              <w:rPr>
                <w:b w:val="1"/>
                <w:sz w:val="20"/>
                <w:szCs w:val="20"/>
                <w:rtl w:val="0"/>
              </w:rPr>
              <w:t xml:space="preserve">KIDNAP</w:t>
            </w:r>
          </w:p>
        </w:tc>
        <w:tc>
          <w:tcPr/>
          <w:p w:rsidR="00000000" w:rsidDel="00000000" w:rsidP="00000000" w:rsidRDefault="00000000" w:rsidRPr="00000000" w14:paraId="000000E2">
            <w:pPr>
              <w:rPr>
                <w:sz w:val="20"/>
                <w:szCs w:val="20"/>
              </w:rPr>
            </w:pPr>
            <w:r w:rsidDel="00000000" w:rsidR="00000000" w:rsidRPr="00000000">
              <w:rPr>
                <w:rtl w:val="0"/>
              </w:rPr>
            </w:r>
          </w:p>
        </w:tc>
        <w:tc>
          <w:tcPr/>
          <w:p w:rsidR="00000000" w:rsidDel="00000000" w:rsidP="00000000" w:rsidRDefault="00000000" w:rsidRPr="00000000" w14:paraId="000000E3">
            <w:pP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0E4">
            <w:pPr>
              <w:rPr>
                <w:sz w:val="20"/>
                <w:szCs w:val="20"/>
              </w:rPr>
            </w:pPr>
            <w:r w:rsidDel="00000000" w:rsidR="00000000" w:rsidRPr="00000000">
              <w:rPr>
                <w:sz w:val="20"/>
                <w:szCs w:val="20"/>
                <w:rtl w:val="0"/>
              </w:rPr>
              <w:t xml:space="preserve">Girl with violet hair, appears randomly in the end dimension as an alternative to kidnappers.</w:t>
            </w:r>
          </w:p>
        </w:tc>
      </w:tr>
      <w:tr>
        <w:trPr>
          <w:cantSplit w:val="0"/>
          <w:tblHeader w:val="0"/>
        </w:trPr>
        <w:tc>
          <w:tcPr/>
          <w:p w:rsidR="00000000" w:rsidDel="00000000" w:rsidP="00000000" w:rsidRDefault="00000000" w:rsidRPr="00000000" w14:paraId="000000E5">
            <w:pPr>
              <w:rPr>
                <w:sz w:val="20"/>
                <w:szCs w:val="20"/>
              </w:rPr>
            </w:pPr>
            <w:r w:rsidDel="00000000" w:rsidR="00000000" w:rsidRPr="00000000">
              <w:rPr>
                <w:sz w:val="20"/>
                <w:szCs w:val="20"/>
                <w:rtl w:val="0"/>
              </w:rPr>
              <w:t xml:space="preserve">++</w:t>
            </w:r>
          </w:p>
        </w:tc>
        <w:tc>
          <w:tcPr>
            <w:shd w:fill="e16cea" w:val="clear"/>
          </w:tcPr>
          <w:p w:rsidR="00000000" w:rsidDel="00000000" w:rsidP="00000000" w:rsidRDefault="00000000" w:rsidRPr="00000000" w14:paraId="000000E6">
            <w:pPr>
              <w:rPr>
                <w:sz w:val="20"/>
                <w:szCs w:val="20"/>
              </w:rPr>
            </w:pPr>
            <w:r w:rsidDel="00000000" w:rsidR="00000000" w:rsidRPr="00000000">
              <w:rPr>
                <w:sz w:val="20"/>
                <w:szCs w:val="20"/>
                <w:rtl w:val="0"/>
              </w:rPr>
              <w:t xml:space="preserve">Shulker</w:t>
            </w:r>
          </w:p>
        </w:tc>
        <w:tc>
          <w:tcPr/>
          <w:p w:rsidR="00000000" w:rsidDel="00000000" w:rsidP="00000000" w:rsidRDefault="00000000" w:rsidRPr="00000000" w14:paraId="000000E7">
            <w:pPr>
              <w:rPr>
                <w:sz w:val="20"/>
                <w:szCs w:val="20"/>
              </w:rPr>
            </w:pPr>
            <w:r w:rsidDel="00000000" w:rsidR="00000000" w:rsidRPr="00000000">
              <w:rPr>
                <w:sz w:val="20"/>
                <w:szCs w:val="20"/>
                <w:rtl w:val="0"/>
              </w:rPr>
              <w:t xml:space="preserve">Caged</w:t>
            </w:r>
          </w:p>
        </w:tc>
        <w:tc>
          <w:tcPr/>
          <w:p w:rsidR="00000000" w:rsidDel="00000000" w:rsidP="00000000" w:rsidRDefault="00000000" w:rsidRPr="00000000" w14:paraId="000000E8">
            <w:pPr>
              <w:rPr>
                <w:sz w:val="20"/>
                <w:szCs w:val="20"/>
              </w:rPr>
            </w:pPr>
            <w:r w:rsidDel="00000000" w:rsidR="00000000" w:rsidRPr="00000000">
              <w:rPr>
                <w:sz w:val="20"/>
                <w:szCs w:val="20"/>
                <w:rtl w:val="0"/>
              </w:rPr>
              <w:t xml:space="preserve">On Attack</w:t>
            </w:r>
          </w:p>
        </w:tc>
        <w:tc>
          <w:tcPr/>
          <w:p w:rsidR="00000000" w:rsidDel="00000000" w:rsidP="00000000" w:rsidRDefault="00000000" w:rsidRPr="00000000" w14:paraId="000000E9">
            <w:pPr>
              <w:rPr>
                <w:sz w:val="20"/>
                <w:szCs w:val="20"/>
              </w:rPr>
            </w:pPr>
            <w:r w:rsidDel="00000000" w:rsidR="00000000" w:rsidRPr="00000000">
              <w:rPr>
                <w:rtl w:val="0"/>
              </w:rPr>
            </w:r>
          </w:p>
        </w:tc>
        <w:tc>
          <w:tcPr/>
          <w:p w:rsidR="00000000" w:rsidDel="00000000" w:rsidP="00000000" w:rsidRDefault="00000000" w:rsidRPr="00000000" w14:paraId="000000EA">
            <w:pPr>
              <w:rPr>
                <w:sz w:val="20"/>
                <w:szCs w:val="20"/>
              </w:rPr>
            </w:pPr>
            <w:r w:rsidDel="00000000" w:rsidR="00000000" w:rsidRPr="00000000">
              <w:rPr>
                <w:sz w:val="20"/>
                <w:szCs w:val="20"/>
                <w:rtl w:val="0"/>
              </w:rPr>
              <w:t xml:space="preserve">Loc</w:t>
            </w:r>
          </w:p>
        </w:tc>
        <w:tc>
          <w:tcPr/>
          <w:p w:rsidR="00000000" w:rsidDel="00000000" w:rsidP="00000000" w:rsidRDefault="00000000" w:rsidRPr="00000000" w14:paraId="000000EB">
            <w:pPr>
              <w:rPr>
                <w:sz w:val="20"/>
                <w:szCs w:val="20"/>
              </w:rPr>
            </w:pPr>
            <w:r w:rsidDel="00000000" w:rsidR="00000000" w:rsidRPr="00000000">
              <w:rPr>
                <w:sz w:val="20"/>
                <w:szCs w:val="20"/>
                <w:rtl w:val="0"/>
              </w:rPr>
              <w:t xml:space="preserve">Throw kidnap chains, make end cities harder. These chains don’t let players fly.</w:t>
            </w:r>
          </w:p>
        </w:tc>
      </w:tr>
      <w:tr>
        <w:trPr>
          <w:cantSplit w:val="0"/>
          <w:tblHeader w:val="0"/>
        </w:trPr>
        <w:tc>
          <w:tcPr/>
          <w:p w:rsidR="00000000" w:rsidDel="00000000" w:rsidP="00000000" w:rsidRDefault="00000000" w:rsidRPr="00000000" w14:paraId="000000EC">
            <w:pPr>
              <w:rPr>
                <w:sz w:val="20"/>
                <w:szCs w:val="20"/>
              </w:rPr>
            </w:pPr>
            <w:r w:rsidDel="00000000" w:rsidR="00000000" w:rsidRPr="00000000">
              <w:rPr>
                <w:sz w:val="20"/>
                <w:szCs w:val="20"/>
                <w:rtl w:val="0"/>
              </w:rPr>
              <w:t xml:space="preserve">++</w:t>
            </w:r>
          </w:p>
        </w:tc>
        <w:tc>
          <w:tcPr>
            <w:shd w:fill="e16cea" w:val="clear"/>
          </w:tcPr>
          <w:p w:rsidR="00000000" w:rsidDel="00000000" w:rsidP="00000000" w:rsidRDefault="00000000" w:rsidRPr="00000000" w14:paraId="000000ED">
            <w:pPr>
              <w:rPr>
                <w:sz w:val="20"/>
                <w:szCs w:val="20"/>
              </w:rPr>
            </w:pPr>
            <w:r w:rsidDel="00000000" w:rsidR="00000000" w:rsidRPr="00000000">
              <w:rPr>
                <w:sz w:val="20"/>
                <w:szCs w:val="20"/>
                <w:rtl w:val="0"/>
              </w:rPr>
              <w:t xml:space="preserve">Enderman</w:t>
            </w:r>
          </w:p>
        </w:tc>
        <w:tc>
          <w:tcPr/>
          <w:p w:rsidR="00000000" w:rsidDel="00000000" w:rsidP="00000000" w:rsidRDefault="00000000" w:rsidRPr="00000000" w14:paraId="000000EE">
            <w:pPr>
              <w:rPr>
                <w:sz w:val="20"/>
                <w:szCs w:val="20"/>
              </w:rPr>
            </w:pPr>
            <w:r w:rsidDel="00000000" w:rsidR="00000000" w:rsidRPr="00000000">
              <w:rPr>
                <w:sz w:val="20"/>
                <w:szCs w:val="20"/>
                <w:rtl w:val="0"/>
              </w:rPr>
              <w:t xml:space="preserve">Caged</w:t>
            </w:r>
          </w:p>
        </w:tc>
        <w:tc>
          <w:tcPr/>
          <w:p w:rsidR="00000000" w:rsidDel="00000000" w:rsidP="00000000" w:rsidRDefault="00000000" w:rsidRPr="00000000" w14:paraId="000000EF">
            <w:pPr>
              <w:rPr>
                <w:sz w:val="20"/>
                <w:szCs w:val="20"/>
              </w:rPr>
            </w:pPr>
            <w:r w:rsidDel="00000000" w:rsidR="00000000" w:rsidRPr="00000000">
              <w:rPr>
                <w:sz w:val="20"/>
                <w:szCs w:val="20"/>
                <w:rtl w:val="0"/>
              </w:rPr>
              <w:t xml:space="preserve">On KO</w:t>
            </w:r>
          </w:p>
        </w:tc>
        <w:tc>
          <w:tcPr/>
          <w:p w:rsidR="00000000" w:rsidDel="00000000" w:rsidP="00000000" w:rsidRDefault="00000000" w:rsidRPr="00000000" w14:paraId="000000F0">
            <w:pPr>
              <w:rPr>
                <w:sz w:val="20"/>
                <w:szCs w:val="20"/>
              </w:rPr>
            </w:pPr>
            <w:r w:rsidDel="00000000" w:rsidR="00000000" w:rsidRPr="00000000">
              <w:rPr>
                <w:rtl w:val="0"/>
              </w:rPr>
            </w:r>
          </w:p>
        </w:tc>
        <w:tc>
          <w:tcPr/>
          <w:p w:rsidR="00000000" w:rsidDel="00000000" w:rsidP="00000000" w:rsidRDefault="00000000" w:rsidRPr="00000000" w14:paraId="000000F1">
            <w:pPr>
              <w:rPr>
                <w:sz w:val="20"/>
                <w:szCs w:val="20"/>
              </w:rPr>
            </w:pPr>
            <w:r w:rsidDel="00000000" w:rsidR="00000000" w:rsidRPr="00000000">
              <w:rPr>
                <w:sz w:val="20"/>
                <w:szCs w:val="20"/>
                <w:rtl w:val="0"/>
              </w:rPr>
              <w:t xml:space="preserve">Rare</w:t>
            </w:r>
          </w:p>
        </w:tc>
        <w:tc>
          <w:tcPr/>
          <w:p w:rsidR="00000000" w:rsidDel="00000000" w:rsidP="00000000" w:rsidRDefault="00000000" w:rsidRPr="00000000" w14:paraId="000000F2">
            <w:pPr>
              <w:rPr>
                <w:sz w:val="20"/>
                <w:szCs w:val="20"/>
              </w:rPr>
            </w:pPr>
            <w:r w:rsidDel="00000000" w:rsidR="00000000" w:rsidRPr="00000000">
              <w:rPr>
                <w:sz w:val="20"/>
                <w:szCs w:val="20"/>
                <w:rtl w:val="0"/>
              </w:rPr>
              <w:t xml:space="preserve">Only use chains or hold players (make players ride them) if they are attacked by them and were defeated by them.</w:t>
            </w:r>
          </w:p>
        </w:tc>
      </w:tr>
      <w:tr>
        <w:trPr>
          <w:cantSplit w:val="0"/>
          <w:tblHeader w:val="0"/>
        </w:trPr>
        <w:tc>
          <w:tcPr/>
          <w:p w:rsidR="00000000" w:rsidDel="00000000" w:rsidP="00000000" w:rsidRDefault="00000000" w:rsidRPr="00000000" w14:paraId="000000F3">
            <w:pPr>
              <w:rPr>
                <w:sz w:val="20"/>
                <w:szCs w:val="20"/>
              </w:rPr>
            </w:pPr>
            <w:r w:rsidDel="00000000" w:rsidR="00000000" w:rsidRPr="00000000">
              <w:rPr>
                <w:sz w:val="20"/>
                <w:szCs w:val="20"/>
                <w:rtl w:val="0"/>
              </w:rPr>
              <w:t xml:space="preserve">+</w:t>
            </w:r>
          </w:p>
        </w:tc>
        <w:tc>
          <w:tcPr>
            <w:shd w:fill="e16cea" w:val="clear"/>
          </w:tcPr>
          <w:p w:rsidR="00000000" w:rsidDel="00000000" w:rsidP="00000000" w:rsidRDefault="00000000" w:rsidRPr="00000000" w14:paraId="000000F4">
            <w:pPr>
              <w:rPr>
                <w:sz w:val="20"/>
                <w:szCs w:val="20"/>
              </w:rPr>
            </w:pPr>
            <w:r w:rsidDel="00000000" w:rsidR="00000000" w:rsidRPr="00000000">
              <w:rPr>
                <w:sz w:val="20"/>
                <w:szCs w:val="20"/>
                <w:rtl w:val="0"/>
              </w:rPr>
              <w:t xml:space="preserve">End Dragon</w:t>
            </w:r>
          </w:p>
        </w:tc>
        <w:tc>
          <w:tcPr>
            <w:shd w:fill="bfbfbf" w:val="clear"/>
          </w:tcPr>
          <w:p w:rsidR="00000000" w:rsidDel="00000000" w:rsidP="00000000" w:rsidRDefault="00000000" w:rsidRPr="00000000" w14:paraId="000000F5">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0F6">
            <w:pPr>
              <w:rPr>
                <w:sz w:val="20"/>
                <w:szCs w:val="20"/>
              </w:rPr>
            </w:pPr>
            <w:r w:rsidDel="00000000" w:rsidR="00000000" w:rsidRPr="00000000">
              <w:rPr>
                <w:sz w:val="20"/>
                <w:szCs w:val="20"/>
                <w:rtl w:val="0"/>
              </w:rPr>
              <w:t xml:space="preserve">On Attack</w:t>
            </w:r>
          </w:p>
        </w:tc>
        <w:tc>
          <w:tcPr/>
          <w:p w:rsidR="00000000" w:rsidDel="00000000" w:rsidP="00000000" w:rsidRDefault="00000000" w:rsidRPr="00000000" w14:paraId="000000F7">
            <w:pPr>
              <w:rPr>
                <w:sz w:val="20"/>
                <w:szCs w:val="20"/>
              </w:rPr>
            </w:pPr>
            <w:r w:rsidDel="00000000" w:rsidR="00000000" w:rsidRPr="00000000">
              <w:rPr>
                <w:rtl w:val="0"/>
              </w:rPr>
            </w:r>
          </w:p>
        </w:tc>
        <w:tc>
          <w:tcPr/>
          <w:p w:rsidR="00000000" w:rsidDel="00000000" w:rsidP="00000000" w:rsidRDefault="00000000" w:rsidRPr="00000000" w14:paraId="000000F8">
            <w:pPr>
              <w:rPr>
                <w:sz w:val="20"/>
                <w:szCs w:val="20"/>
              </w:rPr>
            </w:pPr>
            <w:r w:rsidDel="00000000" w:rsidR="00000000" w:rsidRPr="00000000">
              <w:rPr>
                <w:sz w:val="20"/>
                <w:szCs w:val="20"/>
                <w:rtl w:val="0"/>
              </w:rPr>
              <w:t xml:space="preserve">Loc</w:t>
            </w:r>
          </w:p>
        </w:tc>
        <w:tc>
          <w:tcPr/>
          <w:p w:rsidR="00000000" w:rsidDel="00000000" w:rsidP="00000000" w:rsidRDefault="00000000" w:rsidRPr="00000000" w14:paraId="000000F9">
            <w:pPr>
              <w:rPr>
                <w:sz w:val="20"/>
                <w:szCs w:val="20"/>
              </w:rPr>
            </w:pPr>
            <w:r w:rsidDel="00000000" w:rsidR="00000000" w:rsidRPr="00000000">
              <w:rPr>
                <w:sz w:val="20"/>
                <w:szCs w:val="20"/>
                <w:rtl w:val="0"/>
              </w:rPr>
              <w:t xml:space="preserve">Makes dragon attack harder. Probably also uses chains.</w:t>
            </w:r>
          </w:p>
        </w:tc>
      </w:tr>
      <w:tr>
        <w:trPr>
          <w:cantSplit w:val="0"/>
          <w:tblHeader w:val="0"/>
        </w:trPr>
        <w:tc>
          <w:tcPr/>
          <w:p w:rsidR="00000000" w:rsidDel="00000000" w:rsidP="00000000" w:rsidRDefault="00000000" w:rsidRPr="00000000" w14:paraId="000000FA">
            <w:pPr>
              <w:rPr>
                <w:sz w:val="20"/>
                <w:szCs w:val="20"/>
              </w:rPr>
            </w:pPr>
            <w:r w:rsidDel="00000000" w:rsidR="00000000" w:rsidRPr="00000000">
              <w:rPr>
                <w:rtl w:val="0"/>
              </w:rPr>
            </w:r>
          </w:p>
        </w:tc>
        <w:tc>
          <w:tcPr/>
          <w:p w:rsidR="00000000" w:rsidDel="00000000" w:rsidP="00000000" w:rsidRDefault="00000000" w:rsidRPr="00000000" w14:paraId="000000FB">
            <w:pPr>
              <w:rPr>
                <w:sz w:val="20"/>
                <w:szCs w:val="20"/>
              </w:rPr>
            </w:pPr>
            <w:r w:rsidDel="00000000" w:rsidR="00000000" w:rsidRPr="00000000">
              <w:rPr>
                <w:rtl w:val="0"/>
              </w:rPr>
            </w:r>
          </w:p>
        </w:tc>
        <w:tc>
          <w:tcPr/>
          <w:p w:rsidR="00000000" w:rsidDel="00000000" w:rsidP="00000000" w:rsidRDefault="00000000" w:rsidRPr="00000000" w14:paraId="000000FC">
            <w:pPr>
              <w:rPr>
                <w:sz w:val="20"/>
                <w:szCs w:val="20"/>
              </w:rPr>
            </w:pPr>
            <w:r w:rsidDel="00000000" w:rsidR="00000000" w:rsidRPr="00000000">
              <w:rPr>
                <w:rtl w:val="0"/>
              </w:rPr>
            </w:r>
          </w:p>
        </w:tc>
        <w:tc>
          <w:tcPr/>
          <w:p w:rsidR="00000000" w:rsidDel="00000000" w:rsidP="00000000" w:rsidRDefault="00000000" w:rsidRPr="00000000" w14:paraId="000000FD">
            <w:pPr>
              <w:rPr>
                <w:sz w:val="20"/>
                <w:szCs w:val="20"/>
              </w:rPr>
            </w:pPr>
            <w:r w:rsidDel="00000000" w:rsidR="00000000" w:rsidRPr="00000000">
              <w:rPr>
                <w:rtl w:val="0"/>
              </w:rPr>
            </w:r>
          </w:p>
        </w:tc>
        <w:tc>
          <w:tcPr/>
          <w:p w:rsidR="00000000" w:rsidDel="00000000" w:rsidP="00000000" w:rsidRDefault="00000000" w:rsidRPr="00000000" w14:paraId="000000FE">
            <w:pPr>
              <w:rPr>
                <w:sz w:val="20"/>
                <w:szCs w:val="20"/>
              </w:rPr>
            </w:pPr>
            <w:r w:rsidDel="00000000" w:rsidR="00000000" w:rsidRPr="00000000">
              <w:rPr>
                <w:rtl w:val="0"/>
              </w:rPr>
            </w:r>
          </w:p>
        </w:tc>
        <w:tc>
          <w:tcPr/>
          <w:p w:rsidR="00000000" w:rsidDel="00000000" w:rsidP="00000000" w:rsidRDefault="00000000" w:rsidRPr="00000000" w14:paraId="000000FF">
            <w:pPr>
              <w:rPr>
                <w:sz w:val="20"/>
                <w:szCs w:val="20"/>
              </w:rPr>
            </w:pPr>
            <w:r w:rsidDel="00000000" w:rsidR="00000000" w:rsidRPr="00000000">
              <w:rPr>
                <w:rtl w:val="0"/>
              </w:rPr>
            </w:r>
          </w:p>
        </w:tc>
        <w:tc>
          <w:tcPr/>
          <w:p w:rsidR="00000000" w:rsidDel="00000000" w:rsidP="00000000" w:rsidRDefault="00000000" w:rsidRPr="00000000" w14:paraId="00000100">
            <w:pPr>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01">
            <w:pPr>
              <w:rPr>
                <w:sz w:val="20"/>
                <w:szCs w:val="20"/>
              </w:rPr>
            </w:pPr>
            <w:r w:rsidDel="00000000" w:rsidR="00000000" w:rsidRPr="00000000">
              <w:rPr>
                <w:sz w:val="20"/>
                <w:szCs w:val="20"/>
                <w:rtl w:val="0"/>
              </w:rPr>
              <w:t xml:space="preserve">++</w:t>
            </w:r>
          </w:p>
        </w:tc>
        <w:tc>
          <w:tcPr>
            <w:shd w:fill="e16cea" w:val="clear"/>
          </w:tcPr>
          <w:p w:rsidR="00000000" w:rsidDel="00000000" w:rsidP="00000000" w:rsidRDefault="00000000" w:rsidRPr="00000000" w14:paraId="00000102">
            <w:pPr>
              <w:rPr>
                <w:sz w:val="20"/>
                <w:szCs w:val="20"/>
              </w:rPr>
            </w:pPr>
            <w:r w:rsidDel="00000000" w:rsidR="00000000" w:rsidRPr="00000000">
              <w:rPr>
                <w:sz w:val="20"/>
                <w:szCs w:val="20"/>
                <w:rtl w:val="0"/>
              </w:rPr>
              <w:t xml:space="preserve">Teeths in block</w:t>
            </w:r>
          </w:p>
        </w:tc>
        <w:tc>
          <w:tcPr/>
          <w:p w:rsidR="00000000" w:rsidDel="00000000" w:rsidP="00000000" w:rsidRDefault="00000000" w:rsidRPr="00000000" w14:paraId="00000103">
            <w:pPr>
              <w:rPr>
                <w:sz w:val="20"/>
                <w:szCs w:val="20"/>
              </w:rPr>
            </w:pPr>
            <w:r w:rsidDel="00000000" w:rsidR="00000000" w:rsidRPr="00000000">
              <w:rPr>
                <w:sz w:val="20"/>
                <w:szCs w:val="20"/>
                <w:rtl w:val="0"/>
              </w:rPr>
              <w:t xml:space="preserve">Mined</w:t>
            </w:r>
          </w:p>
        </w:tc>
        <w:tc>
          <w:tcPr/>
          <w:p w:rsidR="00000000" w:rsidDel="00000000" w:rsidP="00000000" w:rsidRDefault="00000000" w:rsidRPr="00000000" w14:paraId="00000104">
            <w:pPr>
              <w:rPr>
                <w:sz w:val="20"/>
                <w:szCs w:val="20"/>
              </w:rPr>
            </w:pPr>
            <w:r w:rsidDel="00000000" w:rsidR="00000000" w:rsidRPr="00000000">
              <w:rPr>
                <w:sz w:val="20"/>
                <w:szCs w:val="20"/>
                <w:rtl w:val="0"/>
              </w:rPr>
              <w:t xml:space="preserve">On KO</w:t>
            </w:r>
          </w:p>
        </w:tc>
        <w:tc>
          <w:tcPr/>
          <w:p w:rsidR="00000000" w:rsidDel="00000000" w:rsidP="00000000" w:rsidRDefault="00000000" w:rsidRPr="00000000" w14:paraId="00000105">
            <w:pPr>
              <w:rPr>
                <w:sz w:val="20"/>
                <w:szCs w:val="20"/>
              </w:rPr>
            </w:pPr>
            <w:r w:rsidDel="00000000" w:rsidR="00000000" w:rsidRPr="00000000">
              <w:rPr>
                <w:rtl w:val="0"/>
              </w:rPr>
            </w:r>
          </w:p>
        </w:tc>
        <w:tc>
          <w:tcPr/>
          <w:p w:rsidR="00000000" w:rsidDel="00000000" w:rsidP="00000000" w:rsidRDefault="00000000" w:rsidRPr="00000000" w14:paraId="00000106">
            <w:pP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107">
            <w:pPr>
              <w:rPr>
                <w:sz w:val="20"/>
                <w:szCs w:val="20"/>
              </w:rPr>
            </w:pPr>
            <w:r w:rsidDel="00000000" w:rsidR="00000000" w:rsidRPr="00000000">
              <w:rPr>
                <w:sz w:val="20"/>
                <w:szCs w:val="20"/>
                <w:rtl w:val="0"/>
              </w:rPr>
              <w:t xml:space="preserve">Can rarely appear in end dimension, deal damage to player and capture on KO</w:t>
            </w:r>
          </w:p>
        </w:tc>
      </w:tr>
      <w:tr>
        <w:trPr>
          <w:cantSplit w:val="0"/>
          <w:tblHeader w:val="0"/>
        </w:trPr>
        <w:tc>
          <w:tcPr/>
          <w:p w:rsidR="00000000" w:rsidDel="00000000" w:rsidP="00000000" w:rsidRDefault="00000000" w:rsidRPr="00000000" w14:paraId="00000108">
            <w:pPr>
              <w:rPr>
                <w:sz w:val="20"/>
                <w:szCs w:val="20"/>
              </w:rPr>
            </w:pPr>
            <w:r w:rsidDel="00000000" w:rsidR="00000000" w:rsidRPr="00000000">
              <w:rPr>
                <w:sz w:val="20"/>
                <w:szCs w:val="20"/>
                <w:rtl w:val="0"/>
              </w:rPr>
              <w:t xml:space="preserve">++</w:t>
            </w:r>
          </w:p>
        </w:tc>
        <w:tc>
          <w:tcPr>
            <w:shd w:fill="ffd965" w:val="clear"/>
          </w:tcPr>
          <w:p w:rsidR="00000000" w:rsidDel="00000000" w:rsidP="00000000" w:rsidRDefault="00000000" w:rsidRPr="00000000" w14:paraId="00000109">
            <w:pPr>
              <w:rPr>
                <w:sz w:val="20"/>
                <w:szCs w:val="20"/>
              </w:rPr>
            </w:pPr>
            <w:r w:rsidDel="00000000" w:rsidR="00000000" w:rsidRPr="00000000">
              <w:rPr>
                <w:sz w:val="20"/>
                <w:szCs w:val="20"/>
                <w:rtl w:val="0"/>
              </w:rPr>
              <w:t xml:space="preserve">Loose sand</w:t>
            </w:r>
          </w:p>
        </w:tc>
        <w:tc>
          <w:tcPr/>
          <w:p w:rsidR="00000000" w:rsidDel="00000000" w:rsidP="00000000" w:rsidRDefault="00000000" w:rsidRPr="00000000" w14:paraId="0000010A">
            <w:pPr>
              <w:rPr>
                <w:sz w:val="20"/>
                <w:szCs w:val="20"/>
              </w:rPr>
            </w:pPr>
            <w:r w:rsidDel="00000000" w:rsidR="00000000" w:rsidRPr="00000000">
              <w:rPr>
                <w:sz w:val="20"/>
                <w:szCs w:val="20"/>
                <w:rtl w:val="0"/>
              </w:rPr>
              <w:t xml:space="preserve">Bucket/ Mined</w:t>
            </w:r>
          </w:p>
        </w:tc>
        <w:tc>
          <w:tcPr/>
          <w:p w:rsidR="00000000" w:rsidDel="00000000" w:rsidP="00000000" w:rsidRDefault="00000000" w:rsidRPr="00000000" w14:paraId="0000010B">
            <w:pPr>
              <w:rPr>
                <w:sz w:val="20"/>
                <w:szCs w:val="20"/>
              </w:rPr>
            </w:pPr>
            <w:r w:rsidDel="00000000" w:rsidR="00000000" w:rsidRPr="00000000">
              <w:rPr>
                <w:sz w:val="20"/>
                <w:szCs w:val="20"/>
                <w:rtl w:val="0"/>
              </w:rPr>
              <w:t xml:space="preserve">On KO?</w:t>
            </w:r>
          </w:p>
        </w:tc>
        <w:tc>
          <w:tcPr/>
          <w:p w:rsidR="00000000" w:rsidDel="00000000" w:rsidP="00000000" w:rsidRDefault="00000000" w:rsidRPr="00000000" w14:paraId="0000010C">
            <w:pPr>
              <w:rPr>
                <w:sz w:val="20"/>
                <w:szCs w:val="20"/>
              </w:rPr>
            </w:pPr>
            <w:r w:rsidDel="00000000" w:rsidR="00000000" w:rsidRPr="00000000">
              <w:rPr>
                <w:rtl w:val="0"/>
              </w:rPr>
            </w:r>
          </w:p>
        </w:tc>
        <w:tc>
          <w:tcPr/>
          <w:p w:rsidR="00000000" w:rsidDel="00000000" w:rsidP="00000000" w:rsidRDefault="00000000" w:rsidRPr="00000000" w14:paraId="0000010D">
            <w:pPr>
              <w:rPr>
                <w:sz w:val="20"/>
                <w:szCs w:val="20"/>
              </w:rPr>
            </w:pPr>
            <w:r w:rsidDel="00000000" w:rsidR="00000000" w:rsidRPr="00000000">
              <w:rPr>
                <w:sz w:val="20"/>
                <w:szCs w:val="20"/>
                <w:rtl w:val="0"/>
              </w:rPr>
              <w:t xml:space="preserve">Loc</w:t>
            </w:r>
          </w:p>
        </w:tc>
        <w:tc>
          <w:tcPr/>
          <w:p w:rsidR="00000000" w:rsidDel="00000000" w:rsidP="00000000" w:rsidRDefault="00000000" w:rsidRPr="00000000" w14:paraId="0000010E">
            <w:pPr>
              <w:rPr>
                <w:sz w:val="20"/>
                <w:szCs w:val="20"/>
              </w:rPr>
            </w:pPr>
            <w:r w:rsidDel="00000000" w:rsidR="00000000" w:rsidRPr="00000000">
              <w:rPr>
                <w:sz w:val="20"/>
                <w:szCs w:val="20"/>
                <w:rtl w:val="0"/>
              </w:rPr>
              <w:t xml:space="preserve">This block is placed by the player. Not sure what it does, but maybe player can accidently fall inside where traps are.</w:t>
            </w:r>
          </w:p>
        </w:tc>
      </w:tr>
      <w:tr>
        <w:trPr>
          <w:cantSplit w:val="0"/>
          <w:tblHeader w:val="0"/>
        </w:trPr>
        <w:tc>
          <w:tcPr/>
          <w:p w:rsidR="00000000" w:rsidDel="00000000" w:rsidP="00000000" w:rsidRDefault="00000000" w:rsidRPr="00000000" w14:paraId="0000010F">
            <w:pP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110">
            <w:pPr>
              <w:rPr>
                <w:sz w:val="20"/>
                <w:szCs w:val="20"/>
              </w:rPr>
            </w:pPr>
            <w:r w:rsidDel="00000000" w:rsidR="00000000" w:rsidRPr="00000000">
              <w:rPr>
                <w:sz w:val="20"/>
                <w:szCs w:val="20"/>
                <w:rtl w:val="0"/>
              </w:rPr>
              <w:t xml:space="preserve">Loose snow</w:t>
            </w:r>
          </w:p>
        </w:tc>
        <w:tc>
          <w:tcPr/>
          <w:p w:rsidR="00000000" w:rsidDel="00000000" w:rsidP="00000000" w:rsidRDefault="00000000" w:rsidRPr="00000000" w14:paraId="00000111">
            <w:pPr>
              <w:rPr>
                <w:sz w:val="20"/>
                <w:szCs w:val="20"/>
              </w:rPr>
            </w:pPr>
            <w:r w:rsidDel="00000000" w:rsidR="00000000" w:rsidRPr="00000000">
              <w:rPr>
                <w:sz w:val="20"/>
                <w:szCs w:val="20"/>
                <w:rtl w:val="0"/>
              </w:rPr>
              <w:t xml:space="preserve">Bucket</w:t>
            </w:r>
          </w:p>
        </w:tc>
        <w:tc>
          <w:tcPr/>
          <w:p w:rsidR="00000000" w:rsidDel="00000000" w:rsidP="00000000" w:rsidRDefault="00000000" w:rsidRPr="00000000" w14:paraId="00000112">
            <w:pPr>
              <w:rPr>
                <w:sz w:val="20"/>
                <w:szCs w:val="20"/>
              </w:rPr>
            </w:pPr>
            <w:r w:rsidDel="00000000" w:rsidR="00000000" w:rsidRPr="00000000">
              <w:rPr>
                <w:sz w:val="20"/>
                <w:szCs w:val="20"/>
                <w:rtl w:val="0"/>
              </w:rPr>
              <w:t xml:space="preserve">On KO?</w:t>
            </w:r>
          </w:p>
        </w:tc>
        <w:tc>
          <w:tcPr/>
          <w:p w:rsidR="00000000" w:rsidDel="00000000" w:rsidP="00000000" w:rsidRDefault="00000000" w:rsidRPr="00000000" w14:paraId="00000113">
            <w:pPr>
              <w:rPr>
                <w:sz w:val="20"/>
                <w:szCs w:val="20"/>
              </w:rPr>
            </w:pPr>
            <w:r w:rsidDel="00000000" w:rsidR="00000000" w:rsidRPr="00000000">
              <w:rPr>
                <w:rtl w:val="0"/>
              </w:rPr>
            </w:r>
          </w:p>
        </w:tc>
        <w:tc>
          <w:tcPr/>
          <w:p w:rsidR="00000000" w:rsidDel="00000000" w:rsidP="00000000" w:rsidRDefault="00000000" w:rsidRPr="00000000" w14:paraId="00000114">
            <w:pPr>
              <w:rPr>
                <w:sz w:val="20"/>
                <w:szCs w:val="20"/>
              </w:rPr>
            </w:pPr>
            <w:r w:rsidDel="00000000" w:rsidR="00000000" w:rsidRPr="00000000">
              <w:rPr>
                <w:sz w:val="20"/>
                <w:szCs w:val="20"/>
                <w:rtl w:val="0"/>
              </w:rPr>
              <w:t xml:space="preserve">Loc</w:t>
            </w:r>
          </w:p>
        </w:tc>
        <w:tc>
          <w:tcPr/>
          <w:p w:rsidR="00000000" w:rsidDel="00000000" w:rsidP="00000000" w:rsidRDefault="00000000" w:rsidRPr="00000000" w14:paraId="00000115">
            <w:pPr>
              <w:rPr>
                <w:sz w:val="20"/>
                <w:szCs w:val="20"/>
              </w:rPr>
            </w:pPr>
            <w:r w:rsidDel="00000000" w:rsidR="00000000" w:rsidRPr="00000000">
              <w:rPr>
                <w:sz w:val="20"/>
                <w:szCs w:val="20"/>
                <w:rtl w:val="0"/>
              </w:rPr>
              <w:t xml:space="preserve">Ties with ice instead of killing, makes move very slow.</w:t>
            </w:r>
          </w:p>
        </w:tc>
      </w:tr>
      <w:tr>
        <w:trPr>
          <w:cantSplit w:val="0"/>
          <w:tblHeader w:val="0"/>
        </w:trPr>
        <w:tc>
          <w:tcPr/>
          <w:p w:rsidR="00000000" w:rsidDel="00000000" w:rsidP="00000000" w:rsidRDefault="00000000" w:rsidRPr="00000000" w14:paraId="00000116">
            <w:pPr>
              <w:rPr>
                <w:sz w:val="20"/>
                <w:szCs w:val="20"/>
              </w:rPr>
            </w:pPr>
            <w:r w:rsidDel="00000000" w:rsidR="00000000" w:rsidRPr="00000000">
              <w:rPr>
                <w:sz w:val="20"/>
                <w:szCs w:val="20"/>
                <w:rtl w:val="0"/>
              </w:rPr>
              <w:t xml:space="preserve">?</w:t>
            </w:r>
          </w:p>
        </w:tc>
        <w:tc>
          <w:tcPr>
            <w:shd w:fill="e16cea" w:val="clear"/>
          </w:tcPr>
          <w:p w:rsidR="00000000" w:rsidDel="00000000" w:rsidP="00000000" w:rsidRDefault="00000000" w:rsidRPr="00000000" w14:paraId="00000117">
            <w:pPr>
              <w:rPr>
                <w:sz w:val="20"/>
                <w:szCs w:val="20"/>
              </w:rPr>
            </w:pPr>
            <w:r w:rsidDel="00000000" w:rsidR="00000000" w:rsidRPr="00000000">
              <w:rPr>
                <w:sz w:val="20"/>
                <w:szCs w:val="20"/>
                <w:rtl w:val="0"/>
              </w:rPr>
              <w:t xml:space="preserve">End Wizard</w:t>
            </w:r>
          </w:p>
        </w:tc>
        <w:tc>
          <w:tcPr/>
          <w:p w:rsidR="00000000" w:rsidDel="00000000" w:rsidP="00000000" w:rsidRDefault="00000000" w:rsidRPr="00000000" w14:paraId="00000118">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119">
            <w:pPr>
              <w:rPr>
                <w:b w:val="1"/>
                <w:sz w:val="20"/>
                <w:szCs w:val="20"/>
              </w:rPr>
            </w:pPr>
            <w:r w:rsidDel="00000000" w:rsidR="00000000" w:rsidRPr="00000000">
              <w:rPr>
                <w:b w:val="1"/>
                <w:sz w:val="20"/>
                <w:szCs w:val="20"/>
                <w:rtl w:val="0"/>
              </w:rPr>
              <w:t xml:space="preserve">KIDNAP</w:t>
            </w:r>
          </w:p>
        </w:tc>
        <w:tc>
          <w:tcPr/>
          <w:p w:rsidR="00000000" w:rsidDel="00000000" w:rsidP="00000000" w:rsidRDefault="00000000" w:rsidRPr="00000000" w14:paraId="0000011A">
            <w:pPr>
              <w:rPr>
                <w:sz w:val="20"/>
                <w:szCs w:val="20"/>
              </w:rPr>
            </w:pPr>
            <w:r w:rsidDel="00000000" w:rsidR="00000000" w:rsidRPr="00000000">
              <w:rPr>
                <w:rtl w:val="0"/>
              </w:rPr>
            </w:r>
          </w:p>
        </w:tc>
        <w:tc>
          <w:tcPr/>
          <w:p w:rsidR="00000000" w:rsidDel="00000000" w:rsidP="00000000" w:rsidRDefault="00000000" w:rsidRPr="00000000" w14:paraId="0000011B">
            <w:pP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11C">
            <w:pPr>
              <w:rPr>
                <w:sz w:val="20"/>
                <w:szCs w:val="20"/>
              </w:rPr>
            </w:pPr>
            <w:r w:rsidDel="00000000" w:rsidR="00000000" w:rsidRPr="00000000">
              <w:rPr>
                <w:sz w:val="20"/>
                <w:szCs w:val="20"/>
                <w:rtl w:val="0"/>
              </w:rPr>
              <w:t xml:space="preserve">Another type of main end kidnapper?</w:t>
            </w:r>
          </w:p>
        </w:tc>
      </w:tr>
      <w:tr>
        <w:trPr>
          <w:cantSplit w:val="0"/>
          <w:tblHeader w:val="0"/>
        </w:trPr>
        <w:tc>
          <w:tcPr/>
          <w:p w:rsidR="00000000" w:rsidDel="00000000" w:rsidP="00000000" w:rsidRDefault="00000000" w:rsidRPr="00000000" w14:paraId="0000011D">
            <w:pPr>
              <w:rPr>
                <w:sz w:val="20"/>
                <w:szCs w:val="20"/>
              </w:rPr>
            </w:pPr>
            <w:r w:rsidDel="00000000" w:rsidR="00000000" w:rsidRPr="00000000">
              <w:rPr>
                <w:sz w:val="20"/>
                <w:szCs w:val="20"/>
                <w:rtl w:val="0"/>
              </w:rPr>
              <w:t xml:space="preserve">?</w:t>
            </w:r>
          </w:p>
        </w:tc>
        <w:tc>
          <w:tcPr>
            <w:shd w:fill="e16cea" w:val="clear"/>
          </w:tcPr>
          <w:p w:rsidR="00000000" w:rsidDel="00000000" w:rsidP="00000000" w:rsidRDefault="00000000" w:rsidRPr="00000000" w14:paraId="0000011E">
            <w:pPr>
              <w:rPr>
                <w:sz w:val="20"/>
                <w:szCs w:val="20"/>
              </w:rPr>
            </w:pPr>
            <w:r w:rsidDel="00000000" w:rsidR="00000000" w:rsidRPr="00000000">
              <w:rPr>
                <w:sz w:val="20"/>
                <w:szCs w:val="20"/>
                <w:rtl w:val="0"/>
              </w:rPr>
              <w:t xml:space="preserve">Robot of end city</w:t>
            </w:r>
          </w:p>
        </w:tc>
        <w:tc>
          <w:tcPr>
            <w:shd w:fill="bfbfbf" w:val="clear"/>
          </w:tcPr>
          <w:p w:rsidR="00000000" w:rsidDel="00000000" w:rsidP="00000000" w:rsidRDefault="00000000" w:rsidRPr="00000000" w14:paraId="0000011F">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120">
            <w:pPr>
              <w:rPr>
                <w:b w:val="1"/>
                <w:sz w:val="20"/>
                <w:szCs w:val="20"/>
              </w:rPr>
            </w:pPr>
            <w:r w:rsidDel="00000000" w:rsidR="00000000" w:rsidRPr="00000000">
              <w:rPr>
                <w:b w:val="1"/>
                <w:sz w:val="20"/>
                <w:szCs w:val="20"/>
                <w:rtl w:val="0"/>
              </w:rPr>
              <w:t xml:space="preserve">KIDNAP</w:t>
            </w:r>
          </w:p>
        </w:tc>
        <w:tc>
          <w:tcPr/>
          <w:p w:rsidR="00000000" w:rsidDel="00000000" w:rsidP="00000000" w:rsidRDefault="00000000" w:rsidRPr="00000000" w14:paraId="00000121">
            <w:pPr>
              <w:rPr>
                <w:sz w:val="20"/>
                <w:szCs w:val="20"/>
              </w:rPr>
            </w:pPr>
            <w:r w:rsidDel="00000000" w:rsidR="00000000" w:rsidRPr="00000000">
              <w:rPr>
                <w:rtl w:val="0"/>
              </w:rPr>
            </w:r>
          </w:p>
        </w:tc>
        <w:tc>
          <w:tcPr/>
          <w:p w:rsidR="00000000" w:rsidDel="00000000" w:rsidP="00000000" w:rsidRDefault="00000000" w:rsidRPr="00000000" w14:paraId="00000122">
            <w:pPr>
              <w:rPr>
                <w:sz w:val="20"/>
                <w:szCs w:val="20"/>
              </w:rPr>
            </w:pPr>
            <w:r w:rsidDel="00000000" w:rsidR="00000000" w:rsidRPr="00000000">
              <w:rPr>
                <w:sz w:val="20"/>
                <w:szCs w:val="20"/>
                <w:rtl w:val="0"/>
              </w:rPr>
              <w:t xml:space="preserve">Loc</w:t>
            </w:r>
          </w:p>
        </w:tc>
        <w:tc>
          <w:tcPr/>
          <w:p w:rsidR="00000000" w:rsidDel="00000000" w:rsidP="00000000" w:rsidRDefault="00000000" w:rsidRPr="00000000" w14:paraId="00000123">
            <w:pPr>
              <w:rPr>
                <w:sz w:val="20"/>
                <w:szCs w:val="20"/>
              </w:rPr>
            </w:pPr>
            <w:r w:rsidDel="00000000" w:rsidR="00000000" w:rsidRPr="00000000">
              <w:rPr>
                <w:sz w:val="20"/>
                <w:szCs w:val="20"/>
                <w:rtl w:val="0"/>
              </w:rPr>
              <w:t xml:space="preserve">Makes End Cities harder. May add robot tying feature.</w:t>
            </w:r>
          </w:p>
        </w:tc>
      </w:tr>
      <w:tr>
        <w:trPr>
          <w:cantSplit w:val="0"/>
          <w:tblHeader w:val="0"/>
        </w:trPr>
        <w:tc>
          <w:tcPr/>
          <w:p w:rsidR="00000000" w:rsidDel="00000000" w:rsidP="00000000" w:rsidRDefault="00000000" w:rsidRPr="00000000" w14:paraId="00000124">
            <w:pPr>
              <w:rPr>
                <w:sz w:val="20"/>
                <w:szCs w:val="20"/>
              </w:rPr>
            </w:pPr>
            <w:r w:rsidDel="00000000" w:rsidR="00000000" w:rsidRPr="00000000">
              <w:rPr>
                <w:sz w:val="20"/>
                <w:szCs w:val="20"/>
                <w:rtl w:val="0"/>
              </w:rPr>
              <w:t xml:space="preserve">?</w:t>
            </w:r>
          </w:p>
        </w:tc>
        <w:tc>
          <w:tcPr>
            <w:shd w:fill="e16cea" w:val="clear"/>
          </w:tcPr>
          <w:p w:rsidR="00000000" w:rsidDel="00000000" w:rsidP="00000000" w:rsidRDefault="00000000" w:rsidRPr="00000000" w14:paraId="00000125">
            <w:pPr>
              <w:rPr>
                <w:sz w:val="20"/>
                <w:szCs w:val="20"/>
              </w:rPr>
            </w:pPr>
            <w:r w:rsidDel="00000000" w:rsidR="00000000" w:rsidRPr="00000000">
              <w:rPr>
                <w:sz w:val="20"/>
                <w:szCs w:val="20"/>
                <w:rtl w:val="0"/>
              </w:rPr>
              <w:t xml:space="preserve">VOID</w:t>
            </w:r>
          </w:p>
        </w:tc>
        <w:tc>
          <w:tcPr>
            <w:shd w:fill="bfbfbf" w:val="clear"/>
          </w:tcPr>
          <w:p w:rsidR="00000000" w:rsidDel="00000000" w:rsidP="00000000" w:rsidRDefault="00000000" w:rsidRPr="00000000" w14:paraId="00000126">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127">
            <w:pPr>
              <w:rPr>
                <w:sz w:val="20"/>
                <w:szCs w:val="20"/>
              </w:rPr>
            </w:pPr>
            <w:r w:rsidDel="00000000" w:rsidR="00000000" w:rsidRPr="00000000">
              <w:rPr>
                <w:sz w:val="20"/>
                <w:szCs w:val="20"/>
                <w:rtl w:val="0"/>
              </w:rPr>
              <w:t xml:space="preserve">On KO</w:t>
            </w:r>
          </w:p>
        </w:tc>
        <w:tc>
          <w:tcPr/>
          <w:p w:rsidR="00000000" w:rsidDel="00000000" w:rsidP="00000000" w:rsidRDefault="00000000" w:rsidRPr="00000000" w14:paraId="00000128">
            <w:pPr>
              <w:rPr>
                <w:sz w:val="20"/>
                <w:szCs w:val="20"/>
              </w:rPr>
            </w:pPr>
            <w:r w:rsidDel="00000000" w:rsidR="00000000" w:rsidRPr="00000000">
              <w:rPr>
                <w:rtl w:val="0"/>
              </w:rPr>
            </w:r>
          </w:p>
        </w:tc>
        <w:tc>
          <w:tcPr/>
          <w:p w:rsidR="00000000" w:rsidDel="00000000" w:rsidP="00000000" w:rsidRDefault="00000000" w:rsidRPr="00000000" w14:paraId="00000129">
            <w:pP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12A">
            <w:pPr>
              <w:rPr>
                <w:sz w:val="20"/>
                <w:szCs w:val="20"/>
              </w:rPr>
            </w:pPr>
            <w:r w:rsidDel="00000000" w:rsidR="00000000" w:rsidRPr="00000000">
              <w:rPr>
                <w:sz w:val="20"/>
                <w:szCs w:val="20"/>
                <w:rtl w:val="0"/>
              </w:rPr>
              <w:t xml:space="preserve">Bondaged on KO to void. Helps not lose items and “recover” from fall, keeping punishment – losing time while struggling to chains of void (or any other magic). Also this restraint makes the player fly up until the player touches any ground (or as horus fruit).</w:t>
            </w:r>
          </w:p>
        </w:tc>
      </w:tr>
      <w:tr>
        <w:trPr>
          <w:cantSplit w:val="0"/>
          <w:tblHeader w:val="0"/>
        </w:trPr>
        <w:tc>
          <w:tcPr/>
          <w:p w:rsidR="00000000" w:rsidDel="00000000" w:rsidP="00000000" w:rsidRDefault="00000000" w:rsidRPr="00000000" w14:paraId="0000012B">
            <w:pPr>
              <w:rPr>
                <w:sz w:val="20"/>
                <w:szCs w:val="20"/>
              </w:rPr>
            </w:pPr>
            <w:r w:rsidDel="00000000" w:rsidR="00000000" w:rsidRPr="00000000">
              <w:rPr>
                <w:sz w:val="20"/>
                <w:szCs w:val="20"/>
                <w:rtl w:val="0"/>
              </w:rPr>
              <w:t xml:space="preserve">?</w:t>
            </w:r>
          </w:p>
        </w:tc>
        <w:tc>
          <w:tcPr>
            <w:shd w:fill="f16565" w:val="clear"/>
          </w:tcPr>
          <w:p w:rsidR="00000000" w:rsidDel="00000000" w:rsidP="00000000" w:rsidRDefault="00000000" w:rsidRPr="00000000" w14:paraId="0000012C">
            <w:pPr>
              <w:rPr>
                <w:sz w:val="20"/>
                <w:szCs w:val="20"/>
              </w:rPr>
            </w:pPr>
            <w:r w:rsidDel="00000000" w:rsidR="00000000" w:rsidRPr="00000000">
              <w:rPr>
                <w:sz w:val="20"/>
                <w:szCs w:val="20"/>
                <w:rtl w:val="0"/>
              </w:rPr>
              <w:t xml:space="preserve">Wither skeletons</w:t>
            </w:r>
          </w:p>
        </w:tc>
        <w:tc>
          <w:tcPr/>
          <w:p w:rsidR="00000000" w:rsidDel="00000000" w:rsidP="00000000" w:rsidRDefault="00000000" w:rsidRPr="00000000" w14:paraId="0000012D">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12E">
            <w:pPr>
              <w:rPr>
                <w:sz w:val="20"/>
                <w:szCs w:val="20"/>
              </w:rPr>
            </w:pPr>
            <w:r w:rsidDel="00000000" w:rsidR="00000000" w:rsidRPr="00000000">
              <w:rPr>
                <w:sz w:val="20"/>
                <w:szCs w:val="20"/>
                <w:rtl w:val="0"/>
              </w:rPr>
              <w:t xml:space="preserve">On KO</w:t>
            </w:r>
          </w:p>
        </w:tc>
        <w:tc>
          <w:tcPr/>
          <w:p w:rsidR="00000000" w:rsidDel="00000000" w:rsidP="00000000" w:rsidRDefault="00000000" w:rsidRPr="00000000" w14:paraId="0000012F">
            <w:pPr>
              <w:rPr>
                <w:sz w:val="20"/>
                <w:szCs w:val="20"/>
              </w:rPr>
            </w:pPr>
            <w:r w:rsidDel="00000000" w:rsidR="00000000" w:rsidRPr="00000000">
              <w:rPr>
                <w:rtl w:val="0"/>
              </w:rPr>
            </w:r>
          </w:p>
        </w:tc>
        <w:tc>
          <w:tcPr/>
          <w:p w:rsidR="00000000" w:rsidDel="00000000" w:rsidP="00000000" w:rsidRDefault="00000000" w:rsidRPr="00000000" w14:paraId="00000130">
            <w:pPr>
              <w:rPr>
                <w:sz w:val="20"/>
                <w:szCs w:val="20"/>
              </w:rPr>
            </w:pPr>
            <w:r w:rsidDel="00000000" w:rsidR="00000000" w:rsidRPr="00000000">
              <w:rPr>
                <w:sz w:val="20"/>
                <w:szCs w:val="20"/>
                <w:rtl w:val="0"/>
              </w:rPr>
              <w:t xml:space="preserve">Loc</w:t>
            </w:r>
          </w:p>
        </w:tc>
        <w:tc>
          <w:tcPr/>
          <w:p w:rsidR="00000000" w:rsidDel="00000000" w:rsidP="00000000" w:rsidRDefault="00000000" w:rsidRPr="00000000" w14:paraId="00000131">
            <w:pPr>
              <w:rPr>
                <w:sz w:val="20"/>
                <w:szCs w:val="20"/>
              </w:rPr>
            </w:pPr>
            <w:r w:rsidDel="00000000" w:rsidR="00000000" w:rsidRPr="00000000">
              <w:rPr>
                <w:sz w:val="20"/>
                <w:szCs w:val="20"/>
                <w:rtl w:val="0"/>
              </w:rPr>
              <w:t xml:space="preserve">Good locational mob</w:t>
            </w:r>
          </w:p>
        </w:tc>
      </w:tr>
      <w:tr>
        <w:trPr>
          <w:cantSplit w:val="0"/>
          <w:tblHeader w:val="0"/>
        </w:trPr>
        <w:tc>
          <w:tcPr/>
          <w:p w:rsidR="00000000" w:rsidDel="00000000" w:rsidP="00000000" w:rsidRDefault="00000000" w:rsidRPr="00000000" w14:paraId="00000132">
            <w:pPr>
              <w:rPr>
                <w:sz w:val="20"/>
                <w:szCs w:val="20"/>
              </w:rPr>
            </w:pPr>
            <w:r w:rsidDel="00000000" w:rsidR="00000000" w:rsidRPr="00000000">
              <w:rPr>
                <w:sz w:val="20"/>
                <w:szCs w:val="20"/>
                <w:rtl w:val="0"/>
              </w:rPr>
              <w:t xml:space="preserve">?</w:t>
            </w:r>
          </w:p>
        </w:tc>
        <w:tc>
          <w:tcPr>
            <w:shd w:fill="f7cbac" w:val="clear"/>
          </w:tcPr>
          <w:p w:rsidR="00000000" w:rsidDel="00000000" w:rsidP="00000000" w:rsidRDefault="00000000" w:rsidRPr="00000000" w14:paraId="00000133">
            <w:pPr>
              <w:rPr>
                <w:sz w:val="20"/>
                <w:szCs w:val="20"/>
              </w:rPr>
            </w:pPr>
            <w:r w:rsidDel="00000000" w:rsidR="00000000" w:rsidRPr="00000000">
              <w:rPr>
                <w:sz w:val="20"/>
                <w:szCs w:val="20"/>
                <w:rtl w:val="0"/>
              </w:rPr>
              <w:t xml:space="preserve">Elite Piglins</w:t>
            </w:r>
          </w:p>
        </w:tc>
        <w:tc>
          <w:tcPr/>
          <w:p w:rsidR="00000000" w:rsidDel="00000000" w:rsidP="00000000" w:rsidRDefault="00000000" w:rsidRPr="00000000" w14:paraId="00000134">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135">
            <w:pPr>
              <w:rPr>
                <w:sz w:val="20"/>
                <w:szCs w:val="20"/>
              </w:rPr>
            </w:pPr>
            <w:r w:rsidDel="00000000" w:rsidR="00000000" w:rsidRPr="00000000">
              <w:rPr>
                <w:sz w:val="20"/>
                <w:szCs w:val="20"/>
                <w:rtl w:val="0"/>
              </w:rPr>
              <w:t xml:space="preserve">On KO</w:t>
            </w:r>
          </w:p>
        </w:tc>
        <w:tc>
          <w:tcPr/>
          <w:p w:rsidR="00000000" w:rsidDel="00000000" w:rsidP="00000000" w:rsidRDefault="00000000" w:rsidRPr="00000000" w14:paraId="00000136">
            <w:pPr>
              <w:rPr>
                <w:sz w:val="20"/>
                <w:szCs w:val="20"/>
              </w:rPr>
            </w:pPr>
            <w:r w:rsidDel="00000000" w:rsidR="00000000" w:rsidRPr="00000000">
              <w:rPr>
                <w:rtl w:val="0"/>
              </w:rPr>
            </w:r>
          </w:p>
        </w:tc>
        <w:tc>
          <w:tcPr/>
          <w:p w:rsidR="00000000" w:rsidDel="00000000" w:rsidP="00000000" w:rsidRDefault="00000000" w:rsidRPr="00000000" w14:paraId="00000137">
            <w:pPr>
              <w:rPr>
                <w:sz w:val="20"/>
                <w:szCs w:val="20"/>
              </w:rPr>
            </w:pPr>
            <w:r w:rsidDel="00000000" w:rsidR="00000000" w:rsidRPr="00000000">
              <w:rPr>
                <w:sz w:val="20"/>
                <w:szCs w:val="20"/>
                <w:rtl w:val="0"/>
              </w:rPr>
              <w:t xml:space="preserve">Loc</w:t>
            </w:r>
          </w:p>
        </w:tc>
        <w:tc>
          <w:tcPr/>
          <w:p w:rsidR="00000000" w:rsidDel="00000000" w:rsidP="00000000" w:rsidRDefault="00000000" w:rsidRPr="00000000" w14:paraId="00000138">
            <w:pPr>
              <w:rPr>
                <w:sz w:val="20"/>
                <w:szCs w:val="20"/>
              </w:rPr>
            </w:pPr>
            <w:r w:rsidDel="00000000" w:rsidR="00000000" w:rsidRPr="00000000">
              <w:rPr>
                <w:sz w:val="20"/>
                <w:szCs w:val="20"/>
                <w:rtl w:val="0"/>
              </w:rPr>
              <w:t xml:space="preserve">Good locational mob. Can tie with neither restraints, could be farmed for neither restraints.</w:t>
            </w:r>
          </w:p>
        </w:tc>
      </w:tr>
      <w:tr>
        <w:trPr>
          <w:cantSplit w:val="0"/>
          <w:tblHeader w:val="0"/>
        </w:trPr>
        <w:tc>
          <w:tcPr/>
          <w:p w:rsidR="00000000" w:rsidDel="00000000" w:rsidP="00000000" w:rsidRDefault="00000000" w:rsidRPr="00000000" w14:paraId="00000139">
            <w:pPr>
              <w:rPr>
                <w:sz w:val="20"/>
                <w:szCs w:val="20"/>
              </w:rPr>
            </w:pPr>
            <w:r w:rsidDel="00000000" w:rsidR="00000000" w:rsidRPr="00000000">
              <w:rPr>
                <w:sz w:val="20"/>
                <w:szCs w:val="20"/>
                <w:rtl w:val="0"/>
              </w:rPr>
              <w:t xml:space="preserve">?</w:t>
            </w:r>
          </w:p>
        </w:tc>
        <w:tc>
          <w:tcPr>
            <w:shd w:fill="f7cbac" w:val="clear"/>
          </w:tcPr>
          <w:p w:rsidR="00000000" w:rsidDel="00000000" w:rsidP="00000000" w:rsidRDefault="00000000" w:rsidRPr="00000000" w14:paraId="0000013A">
            <w:pPr>
              <w:rPr>
                <w:sz w:val="20"/>
                <w:szCs w:val="20"/>
              </w:rPr>
            </w:pPr>
            <w:r w:rsidDel="00000000" w:rsidR="00000000" w:rsidRPr="00000000">
              <w:rPr>
                <w:sz w:val="20"/>
                <w:szCs w:val="20"/>
                <w:rtl w:val="0"/>
              </w:rPr>
              <w:t xml:space="preserve">Poor piglins?</w:t>
            </w:r>
          </w:p>
        </w:tc>
        <w:tc>
          <w:tcPr/>
          <w:p w:rsidR="00000000" w:rsidDel="00000000" w:rsidP="00000000" w:rsidRDefault="00000000" w:rsidRPr="00000000" w14:paraId="0000013B">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13C">
            <w:pPr>
              <w:rPr>
                <w:sz w:val="20"/>
                <w:szCs w:val="20"/>
              </w:rPr>
            </w:pPr>
            <w:r w:rsidDel="00000000" w:rsidR="00000000" w:rsidRPr="00000000">
              <w:rPr>
                <w:sz w:val="20"/>
                <w:szCs w:val="20"/>
                <w:rtl w:val="0"/>
              </w:rPr>
              <w:t xml:space="preserve">Scavenger</w:t>
            </w:r>
          </w:p>
        </w:tc>
        <w:tc>
          <w:tcPr/>
          <w:p w:rsidR="00000000" w:rsidDel="00000000" w:rsidP="00000000" w:rsidRDefault="00000000" w:rsidRPr="00000000" w14:paraId="0000013D">
            <w:pPr>
              <w:rPr>
                <w:sz w:val="20"/>
                <w:szCs w:val="20"/>
              </w:rPr>
            </w:pPr>
            <w:r w:rsidDel="00000000" w:rsidR="00000000" w:rsidRPr="00000000">
              <w:rPr>
                <w:rtl w:val="0"/>
              </w:rPr>
            </w:r>
          </w:p>
        </w:tc>
        <w:tc>
          <w:tcPr/>
          <w:p w:rsidR="00000000" w:rsidDel="00000000" w:rsidP="00000000" w:rsidRDefault="00000000" w:rsidRPr="00000000" w14:paraId="0000013E">
            <w:pP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13F">
            <w:pPr>
              <w:rPr>
                <w:sz w:val="20"/>
                <w:szCs w:val="20"/>
              </w:rPr>
            </w:pPr>
            <w:r w:rsidDel="00000000" w:rsidR="00000000" w:rsidRPr="00000000">
              <w:rPr>
                <w:sz w:val="20"/>
                <w:szCs w:val="20"/>
                <w:rtl w:val="0"/>
              </w:rPr>
              <w:t xml:space="preserve">?</w:t>
            </w:r>
          </w:p>
        </w:tc>
      </w:tr>
      <w:tr>
        <w:trPr>
          <w:cantSplit w:val="0"/>
          <w:tblHeader w:val="0"/>
        </w:trPr>
        <w:tc>
          <w:tcPr/>
          <w:p w:rsidR="00000000" w:rsidDel="00000000" w:rsidP="00000000" w:rsidRDefault="00000000" w:rsidRPr="00000000" w14:paraId="00000140">
            <w:pPr>
              <w:rPr>
                <w:sz w:val="20"/>
                <w:szCs w:val="20"/>
              </w:rPr>
            </w:pPr>
            <w:r w:rsidDel="00000000" w:rsidR="00000000" w:rsidRPr="00000000">
              <w:rPr>
                <w:sz w:val="20"/>
                <w:szCs w:val="20"/>
                <w:rtl w:val="0"/>
              </w:rPr>
              <w:t xml:space="preserve">?</w:t>
            </w:r>
          </w:p>
        </w:tc>
        <w:tc>
          <w:tcPr>
            <w:shd w:fill="f7cbac" w:val="clear"/>
          </w:tcPr>
          <w:p w:rsidR="00000000" w:rsidDel="00000000" w:rsidP="00000000" w:rsidRDefault="00000000" w:rsidRPr="00000000" w14:paraId="00000141">
            <w:pPr>
              <w:rPr>
                <w:sz w:val="20"/>
                <w:szCs w:val="20"/>
              </w:rPr>
            </w:pPr>
            <w:r w:rsidDel="00000000" w:rsidR="00000000" w:rsidRPr="00000000">
              <w:rPr>
                <w:sz w:val="20"/>
                <w:szCs w:val="20"/>
                <w:rtl w:val="0"/>
              </w:rPr>
              <w:t xml:space="preserve">Neither People</w:t>
            </w:r>
          </w:p>
        </w:tc>
        <w:tc>
          <w:tcPr/>
          <w:p w:rsidR="00000000" w:rsidDel="00000000" w:rsidP="00000000" w:rsidRDefault="00000000" w:rsidRPr="00000000" w14:paraId="00000142">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143">
            <w:pP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144">
            <w:pPr>
              <w:rPr>
                <w:sz w:val="20"/>
                <w:szCs w:val="20"/>
              </w:rPr>
            </w:pPr>
            <w:r w:rsidDel="00000000" w:rsidR="00000000" w:rsidRPr="00000000">
              <w:rPr>
                <w:rtl w:val="0"/>
              </w:rPr>
            </w:r>
          </w:p>
        </w:tc>
        <w:tc>
          <w:tcPr/>
          <w:p w:rsidR="00000000" w:rsidDel="00000000" w:rsidP="00000000" w:rsidRDefault="00000000" w:rsidRPr="00000000" w14:paraId="00000145">
            <w:pP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146">
            <w:pPr>
              <w:rPr>
                <w:sz w:val="20"/>
                <w:szCs w:val="20"/>
              </w:rPr>
            </w:pPr>
            <w:r w:rsidDel="00000000" w:rsidR="00000000" w:rsidRPr="00000000">
              <w:rPr>
                <w:sz w:val="20"/>
                <w:szCs w:val="20"/>
                <w:rtl w:val="0"/>
              </w:rPr>
              <w:t xml:space="preserve">People of neither?</w:t>
            </w:r>
          </w:p>
        </w:tc>
      </w:tr>
      <w:tr>
        <w:trPr>
          <w:cantSplit w:val="0"/>
          <w:tblHeader w:val="0"/>
        </w:trPr>
        <w:tc>
          <w:tcPr/>
          <w:p w:rsidR="00000000" w:rsidDel="00000000" w:rsidP="00000000" w:rsidRDefault="00000000" w:rsidRPr="00000000" w14:paraId="00000147">
            <w:pPr>
              <w:rPr>
                <w:sz w:val="20"/>
                <w:szCs w:val="20"/>
              </w:rPr>
            </w:pPr>
            <w:r w:rsidDel="00000000" w:rsidR="00000000" w:rsidRPr="00000000">
              <w:rPr>
                <w:sz w:val="20"/>
                <w:szCs w:val="20"/>
                <w:rtl w:val="0"/>
              </w:rPr>
              <w:t xml:space="preserve">?</w:t>
            </w:r>
          </w:p>
        </w:tc>
        <w:tc>
          <w:tcPr>
            <w:shd w:fill="c5e0b3" w:val="clear"/>
          </w:tcPr>
          <w:p w:rsidR="00000000" w:rsidDel="00000000" w:rsidP="00000000" w:rsidRDefault="00000000" w:rsidRPr="00000000" w14:paraId="00000148">
            <w:pPr>
              <w:rPr>
                <w:sz w:val="20"/>
                <w:szCs w:val="20"/>
              </w:rPr>
            </w:pPr>
            <w:r w:rsidDel="00000000" w:rsidR="00000000" w:rsidRPr="00000000">
              <w:rPr>
                <w:sz w:val="20"/>
                <w:szCs w:val="20"/>
                <w:rtl w:val="0"/>
              </w:rPr>
              <w:t xml:space="preserve">Illusioner</w:t>
            </w:r>
          </w:p>
        </w:tc>
        <w:tc>
          <w:tcPr>
            <w:shd w:fill="bfbfbf" w:val="clear"/>
          </w:tcPr>
          <w:p w:rsidR="00000000" w:rsidDel="00000000" w:rsidP="00000000" w:rsidRDefault="00000000" w:rsidRPr="00000000" w14:paraId="00000149">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14A">
            <w:pPr>
              <w:rPr>
                <w:sz w:val="20"/>
                <w:szCs w:val="20"/>
              </w:rPr>
            </w:pPr>
            <w:r w:rsidDel="00000000" w:rsidR="00000000" w:rsidRPr="00000000">
              <w:rPr>
                <w:sz w:val="20"/>
                <w:szCs w:val="20"/>
                <w:rtl w:val="0"/>
              </w:rPr>
              <w:t xml:space="preserve">On Attack</w:t>
            </w:r>
          </w:p>
        </w:tc>
        <w:tc>
          <w:tcPr/>
          <w:p w:rsidR="00000000" w:rsidDel="00000000" w:rsidP="00000000" w:rsidRDefault="00000000" w:rsidRPr="00000000" w14:paraId="0000014B">
            <w:pPr>
              <w:rPr>
                <w:sz w:val="20"/>
                <w:szCs w:val="20"/>
              </w:rPr>
            </w:pPr>
            <w:r w:rsidDel="00000000" w:rsidR="00000000" w:rsidRPr="00000000">
              <w:rPr>
                <w:rtl w:val="0"/>
              </w:rPr>
            </w:r>
          </w:p>
        </w:tc>
        <w:tc>
          <w:tcPr/>
          <w:p w:rsidR="00000000" w:rsidDel="00000000" w:rsidP="00000000" w:rsidRDefault="00000000" w:rsidRPr="00000000" w14:paraId="0000014C">
            <w:pPr>
              <w:rPr>
                <w:sz w:val="20"/>
                <w:szCs w:val="20"/>
              </w:rPr>
            </w:pPr>
            <w:r w:rsidDel="00000000" w:rsidR="00000000" w:rsidRPr="00000000">
              <w:rPr>
                <w:sz w:val="20"/>
                <w:szCs w:val="20"/>
                <w:rtl w:val="0"/>
              </w:rPr>
              <w:t xml:space="preserve">Loc</w:t>
            </w:r>
          </w:p>
        </w:tc>
        <w:tc>
          <w:tcPr/>
          <w:p w:rsidR="00000000" w:rsidDel="00000000" w:rsidP="00000000" w:rsidRDefault="00000000" w:rsidRPr="00000000" w14:paraId="0000014D">
            <w:pPr>
              <w:rPr>
                <w:sz w:val="20"/>
                <w:szCs w:val="20"/>
              </w:rPr>
            </w:pPr>
            <w:r w:rsidDel="00000000" w:rsidR="00000000" w:rsidRPr="00000000">
              <w:rPr>
                <w:sz w:val="20"/>
                <w:szCs w:val="20"/>
                <w:rtl w:val="0"/>
              </w:rPr>
              <w:t xml:space="preserve">Very very locational mob</w:t>
            </w:r>
          </w:p>
        </w:tc>
      </w:tr>
      <w:tr>
        <w:trPr>
          <w:cantSplit w:val="0"/>
          <w:tblHeader w:val="0"/>
        </w:trPr>
        <w:tc>
          <w:tcPr/>
          <w:p w:rsidR="00000000" w:rsidDel="00000000" w:rsidP="00000000" w:rsidRDefault="00000000" w:rsidRPr="00000000" w14:paraId="0000014E">
            <w:pPr>
              <w:rPr>
                <w:sz w:val="20"/>
                <w:szCs w:val="20"/>
              </w:rPr>
            </w:pPr>
            <w:r w:rsidDel="00000000" w:rsidR="00000000" w:rsidRPr="00000000">
              <w:rPr>
                <w:sz w:val="20"/>
                <w:szCs w:val="20"/>
                <w:rtl w:val="0"/>
              </w:rPr>
              <w:t xml:space="preserve">?</w:t>
            </w:r>
          </w:p>
        </w:tc>
        <w:tc>
          <w:tcPr>
            <w:shd w:fill="c5e0b3" w:val="clear"/>
          </w:tcPr>
          <w:p w:rsidR="00000000" w:rsidDel="00000000" w:rsidP="00000000" w:rsidRDefault="00000000" w:rsidRPr="00000000" w14:paraId="0000014F">
            <w:pPr>
              <w:rPr>
                <w:sz w:val="20"/>
                <w:szCs w:val="20"/>
              </w:rPr>
            </w:pPr>
            <w:r w:rsidDel="00000000" w:rsidR="00000000" w:rsidRPr="00000000">
              <w:rPr>
                <w:sz w:val="20"/>
                <w:szCs w:val="20"/>
                <w:rtl w:val="0"/>
              </w:rPr>
              <w:t xml:space="preserve">Monkey or amazon kidnappers?</w:t>
            </w:r>
          </w:p>
        </w:tc>
        <w:tc>
          <w:tcPr>
            <w:shd w:fill="bfbfbf" w:val="clear"/>
          </w:tcPr>
          <w:p w:rsidR="00000000" w:rsidDel="00000000" w:rsidP="00000000" w:rsidRDefault="00000000" w:rsidRPr="00000000" w14:paraId="00000150">
            <w:pPr>
              <w:rPr>
                <w:sz w:val="20"/>
                <w:szCs w:val="20"/>
              </w:rPr>
            </w:pPr>
            <w:r w:rsidDel="00000000" w:rsidR="00000000" w:rsidRPr="00000000">
              <w:rPr>
                <w:sz w:val="20"/>
                <w:szCs w:val="20"/>
                <w:rtl w:val="0"/>
              </w:rPr>
              <w:t xml:space="preserve">Caged</w:t>
            </w:r>
          </w:p>
        </w:tc>
        <w:tc>
          <w:tcPr/>
          <w:p w:rsidR="00000000" w:rsidDel="00000000" w:rsidP="00000000" w:rsidRDefault="00000000" w:rsidRPr="00000000" w14:paraId="00000151">
            <w:pP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152">
            <w:pPr>
              <w:rPr>
                <w:sz w:val="20"/>
                <w:szCs w:val="20"/>
              </w:rPr>
            </w:pPr>
            <w:r w:rsidDel="00000000" w:rsidR="00000000" w:rsidRPr="00000000">
              <w:rPr>
                <w:rtl w:val="0"/>
              </w:rPr>
            </w:r>
          </w:p>
        </w:tc>
        <w:tc>
          <w:tcPr/>
          <w:p w:rsidR="00000000" w:rsidDel="00000000" w:rsidP="00000000" w:rsidRDefault="00000000" w:rsidRPr="00000000" w14:paraId="00000153">
            <w:pPr>
              <w:rPr>
                <w:sz w:val="20"/>
                <w:szCs w:val="20"/>
              </w:rPr>
            </w:pPr>
            <w:r w:rsidDel="00000000" w:rsidR="00000000" w:rsidRPr="00000000">
              <w:rPr>
                <w:sz w:val="20"/>
                <w:szCs w:val="20"/>
                <w:rtl w:val="0"/>
              </w:rPr>
              <w:t xml:space="preserve">Biome</w:t>
            </w:r>
          </w:p>
        </w:tc>
        <w:tc>
          <w:tcPr/>
          <w:p w:rsidR="00000000" w:rsidDel="00000000" w:rsidP="00000000" w:rsidRDefault="00000000" w:rsidRPr="00000000" w14:paraId="00000154">
            <w:pPr>
              <w:rPr>
                <w:sz w:val="20"/>
                <w:szCs w:val="20"/>
              </w:rPr>
            </w:pPr>
            <w:r w:rsidDel="00000000" w:rsidR="00000000" w:rsidRPr="00000000">
              <w:rPr>
                <w:sz w:val="20"/>
                <w:szCs w:val="20"/>
                <w:rtl w:val="0"/>
              </w:rPr>
              <w:t xml:space="preserve">Possible idea of adding lorefriendly kidnappers in a jungle biome.</w:t>
            </w:r>
          </w:p>
        </w:tc>
      </w:tr>
      <w:tr>
        <w:trPr>
          <w:cantSplit w:val="0"/>
          <w:tblHeader w:val="0"/>
        </w:trPr>
        <w:tc>
          <w:tcPr/>
          <w:p w:rsidR="00000000" w:rsidDel="00000000" w:rsidP="00000000" w:rsidRDefault="00000000" w:rsidRPr="00000000" w14:paraId="00000155">
            <w:pPr>
              <w:rPr>
                <w:sz w:val="20"/>
                <w:szCs w:val="20"/>
              </w:rPr>
            </w:pPr>
            <w:r w:rsidDel="00000000" w:rsidR="00000000" w:rsidRPr="00000000">
              <w:rPr>
                <w:sz w:val="20"/>
                <w:szCs w:val="20"/>
                <w:rtl w:val="0"/>
              </w:rPr>
              <w:t xml:space="preserve">?</w:t>
            </w:r>
          </w:p>
        </w:tc>
        <w:tc>
          <w:tcPr>
            <w:shd w:fill="c5e0b3" w:val="clear"/>
          </w:tcPr>
          <w:p w:rsidR="00000000" w:rsidDel="00000000" w:rsidP="00000000" w:rsidRDefault="00000000" w:rsidRPr="00000000" w14:paraId="00000156">
            <w:pPr>
              <w:rPr>
                <w:sz w:val="20"/>
                <w:szCs w:val="20"/>
              </w:rPr>
            </w:pPr>
            <w:r w:rsidDel="00000000" w:rsidR="00000000" w:rsidRPr="00000000">
              <w:rPr>
                <w:sz w:val="20"/>
                <w:szCs w:val="20"/>
                <w:rtl w:val="0"/>
              </w:rPr>
              <w:t xml:space="preserve">Giant Frog Kidnappers</w:t>
            </w:r>
          </w:p>
        </w:tc>
        <w:tc>
          <w:tcPr>
            <w:shd w:fill="bfbfbf" w:val="clear"/>
          </w:tcPr>
          <w:p w:rsidR="00000000" w:rsidDel="00000000" w:rsidP="00000000" w:rsidRDefault="00000000" w:rsidRPr="00000000" w14:paraId="00000157">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158">
            <w:pPr>
              <w:rPr>
                <w:sz w:val="20"/>
                <w:szCs w:val="20"/>
              </w:rPr>
            </w:pPr>
            <w:r w:rsidDel="00000000" w:rsidR="00000000" w:rsidRPr="00000000">
              <w:rPr>
                <w:sz w:val="20"/>
                <w:szCs w:val="20"/>
                <w:rtl w:val="0"/>
              </w:rPr>
              <w:t xml:space="preserve">On Attack</w:t>
            </w:r>
          </w:p>
        </w:tc>
        <w:tc>
          <w:tcPr/>
          <w:p w:rsidR="00000000" w:rsidDel="00000000" w:rsidP="00000000" w:rsidRDefault="00000000" w:rsidRPr="00000000" w14:paraId="00000159">
            <w:pPr>
              <w:rPr>
                <w:sz w:val="20"/>
                <w:szCs w:val="20"/>
              </w:rPr>
            </w:pPr>
            <w:r w:rsidDel="00000000" w:rsidR="00000000" w:rsidRPr="00000000">
              <w:rPr>
                <w:rtl w:val="0"/>
              </w:rPr>
            </w:r>
          </w:p>
        </w:tc>
        <w:tc>
          <w:tcPr/>
          <w:p w:rsidR="00000000" w:rsidDel="00000000" w:rsidP="00000000" w:rsidRDefault="00000000" w:rsidRPr="00000000" w14:paraId="0000015A">
            <w:pPr>
              <w:rPr>
                <w:sz w:val="20"/>
                <w:szCs w:val="20"/>
              </w:rPr>
            </w:pPr>
            <w:r w:rsidDel="00000000" w:rsidR="00000000" w:rsidRPr="00000000">
              <w:rPr>
                <w:sz w:val="20"/>
                <w:szCs w:val="20"/>
                <w:rtl w:val="0"/>
              </w:rPr>
              <w:t xml:space="preserve">Loc</w:t>
            </w:r>
          </w:p>
        </w:tc>
        <w:tc>
          <w:tcPr/>
          <w:p w:rsidR="00000000" w:rsidDel="00000000" w:rsidP="00000000" w:rsidRDefault="00000000" w:rsidRPr="00000000" w14:paraId="0000015B">
            <w:pPr>
              <w:rPr>
                <w:sz w:val="20"/>
                <w:szCs w:val="20"/>
              </w:rPr>
            </w:pPr>
            <w:r w:rsidDel="00000000" w:rsidR="00000000" w:rsidRPr="00000000">
              <w:rPr>
                <w:sz w:val="20"/>
                <w:szCs w:val="20"/>
                <w:rtl w:val="0"/>
              </w:rPr>
              <w:t xml:space="preserve">KonoSuba reference – frog that eats player but releases him on getting damage.</w:t>
            </w:r>
          </w:p>
        </w:tc>
      </w:tr>
    </w:tbl>
    <w:p w:rsidR="00000000" w:rsidDel="00000000" w:rsidP="00000000" w:rsidRDefault="00000000" w:rsidRPr="00000000" w14:paraId="0000015C">
      <w:pPr>
        <w:rPr>
          <w:sz w:val="28"/>
          <w:szCs w:val="28"/>
        </w:rPr>
      </w:pPr>
      <w:r w:rsidDel="00000000" w:rsidR="00000000" w:rsidRPr="00000000">
        <w:rPr>
          <w:rtl w:val="0"/>
        </w:rPr>
      </w:r>
    </w:p>
    <w:p w:rsidR="00000000" w:rsidDel="00000000" w:rsidP="00000000" w:rsidRDefault="00000000" w:rsidRPr="00000000" w14:paraId="0000015D">
      <w:pPr>
        <w:rPr>
          <w:sz w:val="28"/>
          <w:szCs w:val="28"/>
        </w:rPr>
      </w:pPr>
      <w:r w:rsidDel="00000000" w:rsidR="00000000" w:rsidRPr="00000000">
        <w:rPr>
          <w:sz w:val="28"/>
          <w:szCs w:val="28"/>
          <w:rtl w:val="0"/>
        </w:rPr>
        <w:t xml:space="preserve">This should make mod contact very well with already existing gameplay and will make new “punishment” for every existing action in game. This is what KRP lacked the most in my opinion.</w:t>
      </w:r>
    </w:p>
    <w:p w:rsidR="00000000" w:rsidDel="00000000" w:rsidP="00000000" w:rsidRDefault="00000000" w:rsidRPr="00000000" w14:paraId="0000015E">
      <w:pPr>
        <w:rPr>
          <w:sz w:val="28"/>
          <w:szCs w:val="28"/>
        </w:rPr>
      </w:pPr>
      <w:r w:rsidDel="00000000" w:rsidR="00000000" w:rsidRPr="00000000">
        <w:rPr>
          <w:sz w:val="28"/>
          <w:szCs w:val="28"/>
          <w:rtl w:val="0"/>
        </w:rPr>
        <w:t xml:space="preserve">Only NPC, which were used in “rp” with players, can have a state where they “can’t despawn” naturally. This will keep player’s slaves and kidnappers in game as long as they play.</w:t>
      </w:r>
    </w:p>
    <w:p w:rsidR="00000000" w:rsidDel="00000000" w:rsidP="00000000" w:rsidRDefault="00000000" w:rsidRPr="00000000" w14:paraId="0000015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Calibri" w:cs="Calibri" w:eastAsia="Calibri" w:hAnsi="Calibri"/>
          <w:b w:val="1"/>
          <w:i w:val="0"/>
          <w:smallCaps w:val="0"/>
          <w:strike w:val="0"/>
          <w:color w:val="000000"/>
          <w:sz w:val="44"/>
          <w:szCs w:val="44"/>
          <w:u w:val="none"/>
          <w:shd w:fill="auto" w:val="clear"/>
          <w:vertAlign w:val="baseline"/>
        </w:rPr>
      </w:pPr>
      <w:bookmarkStart w:colFirst="0" w:colLast="0" w:name="_heading=h.3rdcrjn" w:id="11"/>
      <w:bookmarkEnd w:id="11"/>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Gag levels</w:t>
      </w:r>
    </w:p>
    <w:p w:rsidR="00000000" w:rsidDel="00000000" w:rsidP="00000000" w:rsidRDefault="00000000" w:rsidRPr="00000000" w14:paraId="00000160">
      <w:pPr>
        <w:rPr>
          <w:sz w:val="28"/>
          <w:szCs w:val="28"/>
        </w:rPr>
      </w:pPr>
      <w:r w:rsidDel="00000000" w:rsidR="00000000" w:rsidRPr="00000000">
        <w:rPr>
          <w:sz w:val="28"/>
          <w:szCs w:val="28"/>
          <w:rtl w:val="0"/>
        </w:rPr>
        <w:tab/>
        <w:t xml:space="preserve">Idea: Different gags can do different effect on player text:</w:t>
      </w:r>
    </w:p>
    <w:p w:rsidR="00000000" w:rsidDel="00000000" w:rsidP="00000000" w:rsidRDefault="00000000" w:rsidRPr="00000000" w14:paraId="0000016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Ring gag allows only vowels – a,o,u,e,I and etc (no y) (additionally h, g?).</w:t>
      </w:r>
    </w:p>
    <w:p w:rsidR="00000000" w:rsidDel="00000000" w:rsidP="00000000" w:rsidRDefault="00000000" w:rsidRPr="00000000" w14:paraId="0000016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Light gag allows only consonants and some vowels, they restrict talk only a bit</w:t>
      </w:r>
    </w:p>
    <w:p w:rsidR="00000000" w:rsidDel="00000000" w:rsidP="00000000" w:rsidRDefault="00000000" w:rsidRPr="00000000" w14:paraId="0000016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Regular gag allows only some consonants (similar to Kidnap rp)</w:t>
      </w:r>
    </w:p>
    <w:p w:rsidR="00000000" w:rsidDel="00000000" w:rsidP="00000000" w:rsidRDefault="00000000" w:rsidRPr="00000000" w14:paraId="0000016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Big gag rarely allows any consonants, others will just be “-“, also can have m, h, g.</w:t>
      </w:r>
    </w:p>
    <w:p w:rsidR="00000000" w:rsidDel="00000000" w:rsidP="00000000" w:rsidRDefault="00000000" w:rsidRPr="00000000" w14:paraId="00000165">
      <w:pPr>
        <w:keepNext w:val="1"/>
        <w:keepLines w:val="1"/>
        <w:spacing w:after="0" w:before="240" w:lineRule="auto"/>
        <w:jc w:val="center"/>
        <w:rPr>
          <w:b w:val="1"/>
          <w:sz w:val="44"/>
          <w:szCs w:val="44"/>
        </w:rPr>
      </w:pPr>
      <w:bookmarkStart w:colFirst="0" w:colLast="0" w:name="_heading=h.3rdcrjn" w:id="11"/>
      <w:bookmarkEnd w:id="11"/>
      <w:r w:rsidDel="00000000" w:rsidR="00000000" w:rsidRPr="00000000">
        <w:rPr>
          <w:b w:val="1"/>
          <w:sz w:val="44"/>
          <w:szCs w:val="44"/>
          <w:rtl w:val="0"/>
        </w:rPr>
        <w:t xml:space="preserve">No permaties</w:t>
      </w:r>
    </w:p>
    <w:p w:rsidR="00000000" w:rsidDel="00000000" w:rsidP="00000000" w:rsidRDefault="00000000" w:rsidRPr="00000000" w14:paraId="00000166">
      <w:pPr>
        <w:ind w:left="720" w:firstLine="720"/>
        <w:rPr>
          <w:b w:val="1"/>
          <w:sz w:val="44"/>
          <w:szCs w:val="44"/>
        </w:rPr>
      </w:pPr>
      <w:r w:rsidDel="00000000" w:rsidR="00000000" w:rsidRPr="00000000">
        <w:rPr>
          <w:sz w:val="28"/>
          <w:szCs w:val="28"/>
          <w:rtl w:val="0"/>
        </w:rPr>
        <w:t xml:space="preserve">In KRP mod its easy to make permatie - just place dispenser, on observer triggering it will automatically place trap to trap player infinitely. This is a bit boring and requires admin work in case of abuse, not adding that much fun (probably?). This is why these types of restraints should be placed in game with caution. Gameplay should be more dynamic, struggle should have different gameplay and not become tedious and grindy. This can be fixed by either not adding traps or by not making them spawn with a dispenser. Or traps can automatically break if they spawn directly under the player. </w:t>
      </w:r>
      <w:r w:rsidDel="00000000" w:rsidR="00000000" w:rsidRPr="00000000">
        <w:rPr>
          <w:rtl w:val="0"/>
        </w:rPr>
      </w:r>
    </w:p>
    <w:p w:rsidR="00000000" w:rsidDel="00000000" w:rsidP="00000000" w:rsidRDefault="00000000" w:rsidRPr="00000000" w14:paraId="0000016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Calibri" w:cs="Calibri" w:eastAsia="Calibri" w:hAnsi="Calibri"/>
          <w:b w:val="1"/>
          <w:i w:val="0"/>
          <w:smallCaps w:val="0"/>
          <w:strike w:val="0"/>
          <w:color w:val="000000"/>
          <w:sz w:val="44"/>
          <w:szCs w:val="44"/>
          <w:u w:val="none"/>
          <w:shd w:fill="auto" w:val="clear"/>
          <w:vertAlign w:val="baseline"/>
        </w:rPr>
      </w:pPr>
      <w:bookmarkStart w:colFirst="0" w:colLast="0" w:name="_heading=h.26in1rg" w:id="12"/>
      <w:bookmarkEnd w:id="12"/>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Different bondage poses affect movement gameplay</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Calibri" w:cs="Calibri" w:eastAsia="Calibri" w:hAnsi="Calibri"/>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 Untied legs let you walk freely (but may restrain just arms)</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 A bit tied legs like chains make you slower or split jump height (legs can be tied separately from arms too, this makes slave </w:t>
      </w:r>
      <w:r w:rsidDel="00000000" w:rsidR="00000000" w:rsidRPr="00000000">
        <w:rPr>
          <w:sz w:val="28"/>
          <w:szCs w:val="28"/>
          <w:rtl w:val="0"/>
        </w:rPr>
        <w:t xml:space="preserve">shackles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3) Simply tied legs restrain movement as in Yuti's mod - you can jump</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4) Hogtie </w:t>
      </w:r>
      <w:r w:rsidDel="00000000" w:rsidR="00000000" w:rsidRPr="00000000">
        <w:rPr>
          <w:sz w:val="28"/>
          <w:szCs w:val="28"/>
          <w:rtl w:val="0"/>
        </w:rPr>
        <w:t xml:space="preserve">makes the character</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slow and A, D works weird (but probably can jump on blocks?)</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5) Kneeling makes the same effect but no A,D mechanic(?)</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5.1) Dog/cat tie makes walking on arms and legs...?</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6) Mummified - </w:t>
      </w:r>
      <w:r w:rsidDel="00000000" w:rsidR="00000000" w:rsidRPr="00000000">
        <w:rPr>
          <w:sz w:val="28"/>
          <w:szCs w:val="28"/>
          <w:rtl w:val="0"/>
        </w:rPr>
        <w:t xml:space="preserve">if a player</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is tied, p</w:t>
      </w:r>
      <w:r w:rsidDel="00000000" w:rsidR="00000000" w:rsidRPr="00000000">
        <w:rPr>
          <w:sz w:val="28"/>
          <w:szCs w:val="28"/>
          <w:rtl w:val="0"/>
        </w:rPr>
        <w:t xml:space="preserve">laced</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on ground, </w:t>
      </w:r>
      <w:r w:rsidDel="00000000" w:rsidR="00000000" w:rsidRPr="00000000">
        <w:rPr>
          <w:sz w:val="28"/>
          <w:szCs w:val="28"/>
          <w:rtl w:val="0"/>
        </w:rPr>
        <w:t xml:space="preserve">he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can't stand, only A,D walking works, as rolling (</w:t>
      </w:r>
      <w:r w:rsidDel="00000000" w:rsidR="00000000" w:rsidRPr="00000000">
        <w:rPr>
          <w:sz w:val="28"/>
          <w:szCs w:val="28"/>
          <w:rtl w:val="0"/>
        </w:rPr>
        <w:t xml:space="preserve">W and S may be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working slower?)</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b w:val="1"/>
          <w:sz w:val="44"/>
          <w:szCs w:val="44"/>
        </w:rPr>
      </w:pPr>
      <w:bookmarkStart w:colFirst="0" w:colLast="0" w:name="_heading=h.ruuic0oaf8vx" w:id="13"/>
      <w:bookmarkEnd w:id="13"/>
      <w:r w:rsidDel="00000000" w:rsidR="00000000" w:rsidRPr="00000000">
        <w:rPr>
          <w:rtl w:val="0"/>
        </w:rPr>
      </w:r>
    </w:p>
    <w:p w:rsidR="00000000" w:rsidDel="00000000" w:rsidP="00000000" w:rsidRDefault="00000000" w:rsidRPr="00000000" w14:paraId="0000017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Calibri" w:cs="Calibri" w:eastAsia="Calibri" w:hAnsi="Calibri"/>
          <w:b w:val="1"/>
          <w:i w:val="0"/>
          <w:smallCaps w:val="0"/>
          <w:strike w:val="0"/>
          <w:color w:val="000000"/>
          <w:sz w:val="44"/>
          <w:szCs w:val="44"/>
          <w:u w:val="none"/>
          <w:shd w:fill="auto" w:val="clear"/>
          <w:vertAlign w:val="baseline"/>
        </w:rPr>
      </w:pPr>
      <w:bookmarkStart w:colFirst="0" w:colLast="0" w:name="_heading=h.lnxbz9" w:id="14"/>
      <w:bookmarkEnd w:id="14"/>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Retying block or robot/npc for retying?</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8"/>
          <w:szCs w:val="28"/>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t xml:space="preserve">This block can work </w:t>
      </w:r>
      <w:r w:rsidDel="00000000" w:rsidR="00000000" w:rsidRPr="00000000">
        <w:rPr>
          <w:sz w:val="28"/>
          <w:szCs w:val="28"/>
          <w:rtl w:val="0"/>
        </w:rPr>
        <w:t xml:space="preserve">as an admin</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block or for any players. It can have some logic, like, activated on redstone it will give player specific bondage, or it can do other logic – the point is that its untying player (if player has specific bondage) and ties to </w:t>
      </w:r>
      <w:r w:rsidDel="00000000" w:rsidR="00000000" w:rsidRPr="00000000">
        <w:rPr>
          <w:sz w:val="28"/>
          <w:szCs w:val="28"/>
          <w:rtl w:val="0"/>
        </w:rPr>
        <w:t xml:space="preserve">others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This way you can make redstone logic so that slave can mine, then “retie” himself to get another tool or another task and never let them fully free from chains, so that they always play a bit restricted. This may be fun…?  </w:t>
      </w: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sz w:val="28"/>
          <w:szCs w:val="28"/>
        </w:rPr>
      </w:pPr>
      <w:r w:rsidDel="00000000" w:rsidR="00000000" w:rsidRPr="00000000">
        <w:rPr>
          <w:sz w:val="28"/>
          <w:szCs w:val="28"/>
          <w:rtl w:val="0"/>
        </w:rPr>
        <w:t xml:space="preserve">The retying block may also just change existing ropes rules a bit, like removing restraints from arms or legs, removing specific parts of restraint like gags, blindfolds and earplugs etc. Kidnappers, enslaved mobs or iron golems can have same mechanic.</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Calibri" w:cs="Calibri" w:eastAsia="Calibri" w:hAnsi="Calibri"/>
          <w:b w:val="1"/>
          <w:i w:val="0"/>
          <w:smallCaps w:val="0"/>
          <w:strike w:val="0"/>
          <w:color w:val="000000"/>
          <w:sz w:val="44"/>
          <w:szCs w:val="44"/>
          <w:u w:val="none"/>
          <w:shd w:fill="auto" w:val="clear"/>
          <w:vertAlign w:val="baseline"/>
        </w:rPr>
      </w:pPr>
      <w:bookmarkStart w:colFirst="0" w:colLast="0" w:name="_heading=h.35nkun2" w:id="15"/>
      <w:bookmarkEnd w:id="15"/>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Collar to keep slave close</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8"/>
          <w:szCs w:val="28"/>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t xml:space="preserve">Collar or gear, which will automatically </w:t>
      </w:r>
      <w:r w:rsidDel="00000000" w:rsidR="00000000" w:rsidRPr="00000000">
        <w:rPr>
          <w:sz w:val="28"/>
          <w:szCs w:val="28"/>
          <w:rtl w:val="0"/>
        </w:rPr>
        <w:t xml:space="preserve">shock the player</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if he </w:t>
      </w:r>
      <w:r w:rsidDel="00000000" w:rsidR="00000000" w:rsidRPr="00000000">
        <w:rPr>
          <w:sz w:val="28"/>
          <w:szCs w:val="28"/>
          <w:rtl w:val="0"/>
        </w:rPr>
        <w:t xml:space="preserve">goes beyond</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some distance from its owner or </w:t>
      </w:r>
      <w:r w:rsidDel="00000000" w:rsidR="00000000" w:rsidRPr="00000000">
        <w:rPr>
          <w:sz w:val="28"/>
          <w:szCs w:val="28"/>
          <w:rtl w:val="0"/>
        </w:rPr>
        <w:t xml:space="preserve">from a placed</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controlled block. Can set up maximum and minimum distance. Other distances will shock and </w:t>
      </w:r>
      <w:r w:rsidDel="00000000" w:rsidR="00000000" w:rsidRPr="00000000">
        <w:rPr>
          <w:sz w:val="28"/>
          <w:szCs w:val="28"/>
          <w:rtl w:val="0"/>
        </w:rPr>
        <w:t xml:space="preserve">KO the player</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or kill.</w:t>
      </w:r>
      <w:r w:rsidDel="00000000" w:rsidR="00000000" w:rsidRPr="00000000">
        <w:rPr>
          <w:rtl w:val="0"/>
        </w:rPr>
      </w:r>
    </w:p>
    <w:p w:rsidR="00000000" w:rsidDel="00000000" w:rsidP="00000000" w:rsidRDefault="00000000" w:rsidRPr="00000000" w14:paraId="0000017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Calibri" w:cs="Calibri" w:eastAsia="Calibri" w:hAnsi="Calibri"/>
          <w:b w:val="1"/>
          <w:i w:val="0"/>
          <w:smallCaps w:val="0"/>
          <w:strike w:val="0"/>
          <w:color w:val="000000"/>
          <w:sz w:val="44"/>
          <w:szCs w:val="44"/>
          <w:u w:val="none"/>
          <w:shd w:fill="auto" w:val="clear"/>
          <w:vertAlign w:val="baseline"/>
        </w:rPr>
      </w:pPr>
      <w:bookmarkStart w:colFirst="0" w:colLast="0" w:name="_heading=h.1ksv4uv" w:id="16"/>
      <w:bookmarkEnd w:id="16"/>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Disable collars? Make collars only appear for owners and not others? (outdated)</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8"/>
          <w:szCs w:val="28"/>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t xml:space="preserve">I’ve experienced a couple of sad situations where collars lead to sadness, when someone can’t own someone. I think this is the good reason to not add collars at all or to think how their mechanic can work differently. I think collars just should not represent ownership </w:t>
      </w:r>
      <w:r w:rsidDel="00000000" w:rsidR="00000000" w:rsidRPr="00000000">
        <w:rPr>
          <w:sz w:val="28"/>
          <w:szCs w:val="28"/>
          <w:rtl w:val="0"/>
        </w:rPr>
        <w:t xml:space="preserve">of a player</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by some other player. So that it becomes fair for everyone. Collars are bad, don’t add!!! D: (Claiming NPC</w:t>
      </w:r>
      <w:r w:rsidDel="00000000" w:rsidR="00000000" w:rsidRPr="00000000">
        <w:rPr>
          <w:sz w:val="28"/>
          <w:szCs w:val="28"/>
          <w:rtl w:val="0"/>
        </w:rPr>
        <w:t xml:space="preserve">s is okay though, I guess?)</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8"/>
          <w:szCs w:val="28"/>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sz w:val="28"/>
          <w:szCs w:val="28"/>
        </w:rPr>
      </w:pPr>
      <w:r w:rsidDel="00000000" w:rsidR="00000000" w:rsidRPr="00000000">
        <w:rPr>
          <w:sz w:val="28"/>
          <w:szCs w:val="28"/>
          <w:rtl w:val="0"/>
        </w:rPr>
        <w:t xml:space="preserve">EDIT: Collars probably should still not have any ownership labels in chat. I don’t mind the item itself, it's good. And owners can have enough expressiveness in its texture. Labels, though, should really lead this to a weird way, I’m afraid.</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Calibri" w:cs="Calibri" w:eastAsia="Calibri" w:hAnsi="Calibri"/>
          <w:b w:val="1"/>
          <w:i w:val="0"/>
          <w:smallCaps w:val="0"/>
          <w:strike w:val="0"/>
          <w:color w:val="000000"/>
          <w:sz w:val="44"/>
          <w:szCs w:val="44"/>
          <w:u w:val="none"/>
          <w:shd w:fill="auto" w:val="clear"/>
          <w:vertAlign w:val="baseline"/>
        </w:rPr>
      </w:pPr>
      <w:bookmarkStart w:colFirst="0" w:colLast="0" w:name="_heading=h.44sinio" w:id="17"/>
      <w:bookmarkEnd w:id="17"/>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Levels of different restraints</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t xml:space="preserve">Different restraints may have different resistance. If you </w:t>
      </w:r>
      <w:r w:rsidDel="00000000" w:rsidR="00000000" w:rsidRPr="00000000">
        <w:rPr>
          <w:sz w:val="28"/>
          <w:szCs w:val="28"/>
          <w:rtl w:val="0"/>
        </w:rPr>
        <w:t xml:space="preserve">use the right</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tool on right restraint – you can escape faster. This adds strategy to the game. Everyone usually </w:t>
      </w:r>
      <w:r w:rsidDel="00000000" w:rsidR="00000000" w:rsidRPr="00000000">
        <w:rPr>
          <w:sz w:val="28"/>
          <w:szCs w:val="28"/>
          <w:rtl w:val="0"/>
        </w:rPr>
        <w:t xml:space="preserve">have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shears and swords on them, so they </w:t>
      </w:r>
      <w:r w:rsidDel="00000000" w:rsidR="00000000" w:rsidRPr="00000000">
        <w:rPr>
          <w:sz w:val="28"/>
          <w:szCs w:val="28"/>
          <w:rtl w:val="0"/>
        </w:rPr>
        <w:t xml:space="preserve">give an easy</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and convenient way of escaping. </w:t>
      </w:r>
      <w:r w:rsidDel="00000000" w:rsidR="00000000" w:rsidRPr="00000000">
        <w:rPr>
          <w:sz w:val="28"/>
          <w:szCs w:val="28"/>
          <w:rtl w:val="0"/>
        </w:rPr>
        <w:t xml:space="preserve">Swords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may be broken faster this way(?) as an additional punishment. Knife and Rasp are more “elite” types of escaping. </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t xml:space="preserve">Rasp should only work on metal restraints, it </w:t>
      </w:r>
      <w:r w:rsidDel="00000000" w:rsidR="00000000" w:rsidRPr="00000000">
        <w:rPr>
          <w:sz w:val="28"/>
          <w:szCs w:val="28"/>
          <w:rtl w:val="0"/>
        </w:rPr>
        <w:t xml:space="preserve">is a rare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way of escaping</w:t>
      </w:r>
      <w:r w:rsidDel="00000000" w:rsidR="00000000" w:rsidRPr="00000000">
        <w:rPr>
          <w:sz w:val="28"/>
          <w:szCs w:val="28"/>
          <w:rtl w:val="0"/>
        </w:rPr>
        <w:t xml:space="preserve"> for rarer occasions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Possible craft:</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2193154" cy="1006602"/>
            <wp:effectExtent b="0" l="0" r="0" t="0"/>
            <wp:docPr id="719237279"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2193154" cy="1006602"/>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Here are some “multiplications” ideas at using G when holding right tool: </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Rope lvl 1 - Shears 10, Knife 5, Rasp 1</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Web lvl 1 - Shears 10, Knife 10, Rasp 1</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Slime lvl 1 - Knife 5, Shears 2, Rasp 1</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Leather lvl 2 - Shears 5, Knife 10, Rasp 1</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Rubber lvl 2 - Shears 3, Knife 3, Rasp 10</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Chains, metal lvl 3 - Knife 1, Shears 1, Rasp 10</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Magic lvl 3 - Shears 3, Knife 3, Rasp 3</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sz w:val="28"/>
          <w:szCs w:val="28"/>
          <w:rtl w:val="0"/>
        </w:rPr>
        <w:t xml:space="preserve">Swords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always </w:t>
      </w:r>
      <w:r w:rsidDel="00000000" w:rsidR="00000000" w:rsidRPr="00000000">
        <w:rPr>
          <w:sz w:val="28"/>
          <w:szCs w:val="28"/>
          <w:rtl w:val="0"/>
        </w:rPr>
        <w:t xml:space="preserve">have a</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10x </w:t>
      </w:r>
      <w:r w:rsidDel="00000000" w:rsidR="00000000" w:rsidRPr="00000000">
        <w:rPr>
          <w:sz w:val="28"/>
          <w:szCs w:val="28"/>
          <w:rtl w:val="0"/>
        </w:rPr>
        <w:t xml:space="preserve">multiplier</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on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restraints, </w:t>
      </w:r>
      <w:r w:rsidDel="00000000" w:rsidR="00000000" w:rsidRPr="00000000">
        <w:rPr>
          <w:sz w:val="28"/>
          <w:szCs w:val="28"/>
          <w:rtl w:val="0"/>
        </w:rPr>
        <w:t xml:space="preserve">equipped</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by </w:t>
      </w:r>
      <w:r w:rsidDel="00000000" w:rsidR="00000000" w:rsidRPr="00000000">
        <w:rPr>
          <w:sz w:val="28"/>
          <w:szCs w:val="28"/>
          <w:rtl w:val="0"/>
        </w:rPr>
        <w:t xml:space="preserve">mobs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like web or slime (probably?)</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Calibri" w:cs="Calibri" w:eastAsia="Calibri" w:hAnsi="Calibri"/>
          <w:b w:val="1"/>
          <w:i w:val="0"/>
          <w:smallCaps w:val="0"/>
          <w:strike w:val="0"/>
          <w:color w:val="000000"/>
          <w:sz w:val="44"/>
          <w:szCs w:val="44"/>
          <w:u w:val="none"/>
          <w:shd w:fill="auto" w:val="clear"/>
          <w:vertAlign w:val="baseline"/>
        </w:rPr>
      </w:pPr>
      <w:bookmarkStart w:colFirst="0" w:colLast="0" w:name="_heading=h.2jxsxqh" w:id="18"/>
      <w:bookmarkEnd w:id="18"/>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Other benefits that new mod can have over previous version</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t xml:space="preserve">This info can be a bit outdated since I only played with this mod 1 year ago or more and I don’t know if anything of this was made. This </w:t>
      </w:r>
      <w:r w:rsidDel="00000000" w:rsidR="00000000" w:rsidRPr="00000000">
        <w:rPr>
          <w:sz w:val="28"/>
          <w:szCs w:val="28"/>
          <w:rtl w:val="0"/>
        </w:rPr>
        <w:t xml:space="preserve">is an old</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list of what I wanted KRP to have and what it didn’t have, </w:t>
      </w:r>
      <w:r w:rsidDel="00000000" w:rsidR="00000000" w:rsidRPr="00000000">
        <w:rPr>
          <w:sz w:val="28"/>
          <w:szCs w:val="28"/>
          <w:rtl w:val="0"/>
        </w:rPr>
        <w:t xml:space="preserve">what</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 wanted to make for my own mod. </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tbl>
      <w:tblPr>
        <w:tblStyle w:val="Table2"/>
        <w:tblW w:w="9623.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96"/>
        <w:gridCol w:w="4898"/>
        <w:gridCol w:w="3229"/>
        <w:tblGridChange w:id="0">
          <w:tblGrid>
            <w:gridCol w:w="1496"/>
            <w:gridCol w:w="4898"/>
            <w:gridCol w:w="3229"/>
          </w:tblGrid>
        </w:tblGridChange>
      </w:tblGrid>
      <w:tr>
        <w:trPr>
          <w:cantSplit w:val="0"/>
          <w:tblHeader w:val="0"/>
        </w:trPr>
        <w:tc>
          <w:tcPr/>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Important?</w:t>
            </w:r>
          </w:p>
        </w:tc>
        <w:tc>
          <w:tcPr/>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Feature</w:t>
            </w:r>
          </w:p>
        </w:tc>
        <w:tc>
          <w:tcPr/>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Kidnapmod already have?</w:t>
            </w:r>
          </w:p>
        </w:tc>
      </w:tr>
      <w:tr>
        <w:trPr>
          <w:cantSplit w:val="0"/>
          <w:tblHeader w:val="0"/>
        </w:trPr>
        <w:tc>
          <w:tcPr/>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New MC version</w:t>
            </w:r>
          </w:p>
        </w:tc>
        <w:tc>
          <w:tcPr>
            <w:shd w:fill="f7cbac" w:val="clear"/>
          </w:tcPr>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w:t>
            </w:r>
            <w:r w:rsidDel="00000000" w:rsidR="00000000" w:rsidRPr="00000000">
              <w:rPr>
                <w:rFonts w:ascii="Calibri" w:cs="Calibri" w:eastAsia="Calibri" w:hAnsi="Calibri"/>
                <w:b w:val="0"/>
                <w:i w:val="0"/>
                <w:smallCaps w:val="0"/>
                <w:strike w:val="0"/>
                <w:color w:val="000000"/>
                <w:sz w:val="28"/>
                <w:szCs w:val="28"/>
                <w:u w:val="none"/>
                <w:shd w:fill="f7cbac" w:val="clear"/>
                <w:vertAlign w:val="baseline"/>
                <w:rtl w:val="0"/>
              </w:rPr>
              <w:t xml:space="preserve">o</w:t>
            </w:r>
            <w:r w:rsidDel="00000000" w:rsidR="00000000" w:rsidRPr="00000000">
              <w:rPr>
                <w:rtl w:val="0"/>
              </w:rPr>
            </w:r>
          </w:p>
        </w:tc>
      </w:tr>
      <w:tr>
        <w:trPr>
          <w:cantSplit w:val="0"/>
          <w:tblHeader w:val="0"/>
        </w:trPr>
        <w:tc>
          <w:tcPr/>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Can tie, gag, etc</w:t>
            </w:r>
          </w:p>
        </w:tc>
        <w:tc>
          <w:tcPr>
            <w:shd w:fill="b4c6e7" w:val="clear"/>
          </w:tcPr>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Yes</w:t>
            </w:r>
          </w:p>
        </w:tc>
      </w:tr>
      <w:tr>
        <w:trPr>
          <w:cantSplit w:val="0"/>
          <w:tblHeader w:val="0"/>
        </w:trPr>
        <w:tc>
          <w:tcPr/>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Can comment your actions</w:t>
            </w:r>
          </w:p>
        </w:tc>
        <w:tc>
          <w:tcPr>
            <w:shd w:fill="b4c6e7" w:val="clear"/>
          </w:tcPr>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Yes</w:t>
            </w:r>
          </w:p>
        </w:tc>
      </w:tr>
      <w:tr>
        <w:trPr>
          <w:cantSplit w:val="0"/>
          <w:tblHeader w:val="0"/>
        </w:trPr>
        <w:tc>
          <w:tcPr/>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Can tie player to block, place, pose</w:t>
            </w:r>
          </w:p>
        </w:tc>
        <w:tc>
          <w:tcPr>
            <w:shd w:fill="f7cbac" w:val="clear"/>
          </w:tcPr>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Kind of, mostly no</w:t>
            </w:r>
          </w:p>
        </w:tc>
      </w:tr>
      <w:tr>
        <w:trPr>
          <w:cantSplit w:val="0"/>
          <w:tblHeader w:val="0"/>
        </w:trPr>
        <w:tc>
          <w:tcPr/>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Can hold player in hands or carry</w:t>
            </w:r>
          </w:p>
        </w:tc>
        <w:tc>
          <w:tcPr>
            <w:shd w:fill="f7cbac" w:val="clear"/>
          </w:tcPr>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w:t>
            </w:r>
            <w:r w:rsidDel="00000000" w:rsidR="00000000" w:rsidRPr="00000000">
              <w:rPr>
                <w:rFonts w:ascii="Calibri" w:cs="Calibri" w:eastAsia="Calibri" w:hAnsi="Calibri"/>
                <w:b w:val="0"/>
                <w:i w:val="0"/>
                <w:smallCaps w:val="0"/>
                <w:strike w:val="0"/>
                <w:color w:val="000000"/>
                <w:sz w:val="28"/>
                <w:szCs w:val="28"/>
                <w:u w:val="none"/>
                <w:shd w:fill="f7cbac" w:val="clear"/>
                <w:vertAlign w:val="baseline"/>
                <w:rtl w:val="0"/>
              </w:rPr>
              <w:t xml:space="preserve">o</w:t>
            </w:r>
            <w:r w:rsidDel="00000000" w:rsidR="00000000" w:rsidRPr="00000000">
              <w:rPr>
                <w:rtl w:val="0"/>
              </w:rPr>
            </w:r>
          </w:p>
        </w:tc>
      </w:tr>
      <w:tr>
        <w:trPr>
          <w:cantSplit w:val="0"/>
          <w:tblHeader w:val="0"/>
        </w:trPr>
        <w:tc>
          <w:tcPr/>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Can lead</w:t>
            </w:r>
          </w:p>
        </w:tc>
        <w:tc>
          <w:tcPr>
            <w:shd w:fill="b4c6e7" w:val="clear"/>
          </w:tcPr>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Yes</w:t>
            </w:r>
          </w:p>
        </w:tc>
      </w:tr>
      <w:tr>
        <w:trPr>
          <w:cantSplit w:val="0"/>
          <w:tblHeader w:val="0"/>
        </w:trPr>
        <w:tc>
          <w:tcPr/>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Kidnapper jobs?</w:t>
            </w:r>
          </w:p>
        </w:tc>
        <w:tc>
          <w:tcPr>
            <w:shd w:fill="ffe599" w:val="clear"/>
          </w:tcPr>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Can if enslave</w:t>
            </w:r>
          </w:p>
        </w:tc>
      </w:tr>
      <w:tr>
        <w:trPr>
          <w:cantSplit w:val="0"/>
          <w:tblHeader w:val="0"/>
        </w:trPr>
        <w:tc>
          <w:tcPr/>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Traps?</w:t>
            </w:r>
          </w:p>
        </w:tc>
        <w:tc>
          <w:tcPr>
            <w:shd w:fill="b4c6e7" w:val="clear"/>
          </w:tcPr>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Yes</w:t>
            </w:r>
          </w:p>
        </w:tc>
      </w:tr>
      <w:tr>
        <w:trPr>
          <w:cantSplit w:val="0"/>
          <w:tblHeader w:val="0"/>
        </w:trPr>
        <w:tc>
          <w:tcPr/>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Bondage poses?</w:t>
            </w:r>
          </w:p>
        </w:tc>
        <w:tc>
          <w:tcPr>
            <w:shd w:fill="ffe599" w:val="clear"/>
          </w:tcPr>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3</w:t>
            </w:r>
          </w:p>
        </w:tc>
      </w:tr>
      <w:tr>
        <w:trPr>
          <w:cantSplit w:val="0"/>
          <w:tblHeader w:val="0"/>
        </w:trPr>
        <w:tc>
          <w:tcPr/>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More bondage types?</w:t>
            </w:r>
          </w:p>
        </w:tc>
        <w:tc>
          <w:tcPr>
            <w:shd w:fill="b4c6e7" w:val="clear"/>
          </w:tcPr>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 lot!</w:t>
            </w:r>
          </w:p>
        </w:tc>
      </w:tr>
      <w:tr>
        <w:trPr>
          <w:cantSplit w:val="0"/>
          <w:tblHeader w:val="0"/>
        </w:trPr>
        <w:tc>
          <w:tcPr/>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Whip?</w:t>
            </w:r>
          </w:p>
        </w:tc>
        <w:tc>
          <w:tcPr>
            <w:shd w:fill="b4c6e7" w:val="clear"/>
          </w:tcPr>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Yes</w:t>
            </w:r>
          </w:p>
        </w:tc>
      </w:tr>
      <w:tr>
        <w:trPr>
          <w:cantSplit w:val="0"/>
          <w:tblHeader w:val="0"/>
        </w:trPr>
        <w:tc>
          <w:tcPr/>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Custom textures?</w:t>
            </w:r>
          </w:p>
        </w:tc>
        <w:tc>
          <w:tcPr>
            <w:shd w:fill="b4c6e7" w:val="clear"/>
          </w:tcPr>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Yes</w:t>
            </w:r>
          </w:p>
        </w:tc>
      </w:tr>
      <w:tr>
        <w:trPr>
          <w:cantSplit w:val="0"/>
          <w:tblHeader w:val="0"/>
        </w:trPr>
        <w:tc>
          <w:tcPr/>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Different poses? Like hogtie? Lying?</w:t>
            </w:r>
          </w:p>
        </w:tc>
        <w:tc>
          <w:tcPr>
            <w:shd w:fill="f7cbac" w:val="clear"/>
          </w:tcPr>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Kind of, mostly no</w:t>
            </w:r>
          </w:p>
        </w:tc>
      </w:tr>
      <w:tr>
        <w:trPr>
          <w:cantSplit w:val="0"/>
          <w:tblHeader w:val="0"/>
        </w:trPr>
        <w:tc>
          <w:tcPr/>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Mobs can tie?</w:t>
            </w:r>
          </w:p>
        </w:tc>
        <w:tc>
          <w:tcPr>
            <w:shd w:fill="b4c6e7" w:val="clear"/>
          </w:tcPr>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Only kidnappers but yes</w:t>
            </w:r>
          </w:p>
        </w:tc>
      </w:tr>
      <w:tr>
        <w:trPr>
          <w:cantSplit w:val="0"/>
          <w:tblHeader w:val="0"/>
        </w:trPr>
        <w:tc>
          <w:tcPr/>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Can work while tied </w:t>
            </w:r>
            <w:r w:rsidDel="00000000" w:rsidR="00000000" w:rsidRPr="00000000">
              <w:rPr>
                <w:sz w:val="28"/>
                <w:szCs w:val="28"/>
                <w:rtl w:val="0"/>
              </w:rPr>
              <w:t xml:space="preserve">as a slave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tc>
        <w:tc>
          <w:tcPr>
            <w:shd w:fill="f7cbac" w:val="clear"/>
          </w:tcPr>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f7cbac" w:val="clear"/>
                <w:vertAlign w:val="baseline"/>
              </w:rPr>
            </w:pPr>
            <w:r w:rsidDel="00000000" w:rsidR="00000000" w:rsidRPr="00000000">
              <w:rPr>
                <w:rFonts w:ascii="Calibri" w:cs="Calibri" w:eastAsia="Calibri" w:hAnsi="Calibri"/>
                <w:b w:val="0"/>
                <w:i w:val="0"/>
                <w:smallCaps w:val="0"/>
                <w:strike w:val="0"/>
                <w:color w:val="000000"/>
                <w:sz w:val="28"/>
                <w:szCs w:val="28"/>
                <w:u w:val="none"/>
                <w:shd w:fill="f7cbac" w:val="clear"/>
                <w:vertAlign w:val="baseline"/>
                <w:rtl w:val="0"/>
              </w:rPr>
              <w:t xml:space="preserve">No, o</w:t>
            </w:r>
            <w:r w:rsidDel="00000000" w:rsidR="00000000" w:rsidRPr="00000000">
              <w:rPr>
                <w:sz w:val="28"/>
                <w:szCs w:val="28"/>
                <w:shd w:fill="f7cbac" w:val="clear"/>
                <w:rtl w:val="0"/>
              </w:rPr>
              <w:t xml:space="preserve">nly collars</w:t>
            </w:r>
            <w:r w:rsidDel="00000000" w:rsidR="00000000" w:rsidRPr="00000000">
              <w:rPr>
                <w:rtl w:val="0"/>
              </w:rPr>
            </w:r>
          </w:p>
        </w:tc>
      </w:tr>
      <w:tr>
        <w:trPr>
          <w:cantSplit w:val="0"/>
          <w:tblHeader w:val="0"/>
        </w:trPr>
        <w:tc>
          <w:tcPr/>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Can walk and run while tied?</w:t>
            </w:r>
          </w:p>
        </w:tc>
        <w:tc>
          <w:tcPr>
            <w:shd w:fill="f7cbac" w:val="clear"/>
          </w:tcPr>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f7cbac" w:val="clear"/>
                <w:vertAlign w:val="baseline"/>
              </w:rPr>
            </w:pPr>
            <w:r w:rsidDel="00000000" w:rsidR="00000000" w:rsidRPr="00000000">
              <w:rPr>
                <w:rFonts w:ascii="Calibri" w:cs="Calibri" w:eastAsia="Calibri" w:hAnsi="Calibri"/>
                <w:b w:val="0"/>
                <w:i w:val="0"/>
                <w:smallCaps w:val="0"/>
                <w:strike w:val="0"/>
                <w:color w:val="000000"/>
                <w:sz w:val="28"/>
                <w:szCs w:val="28"/>
                <w:u w:val="none"/>
                <w:shd w:fill="f7cbac" w:val="clear"/>
                <w:vertAlign w:val="baseline"/>
                <w:rtl w:val="0"/>
              </w:rPr>
              <w:t xml:space="preserve">Not yet?</w:t>
            </w:r>
          </w:p>
        </w:tc>
      </w:tr>
      <w:tr>
        <w:trPr>
          <w:cantSplit w:val="0"/>
          <w:tblHeader w:val="0"/>
        </w:trPr>
        <w:tc>
          <w:tcPr/>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Can change bondage while tied? Retying machine/block/robot/npc?</w:t>
            </w:r>
          </w:p>
        </w:tc>
        <w:tc>
          <w:tcPr>
            <w:shd w:fill="f7cbac" w:val="clear"/>
          </w:tcPr>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f7cbac" w:val="clear"/>
                <w:vertAlign w:val="baseline"/>
              </w:rPr>
            </w:pPr>
            <w:r w:rsidDel="00000000" w:rsidR="00000000" w:rsidRPr="00000000">
              <w:rPr>
                <w:rFonts w:ascii="Calibri" w:cs="Calibri" w:eastAsia="Calibri" w:hAnsi="Calibri"/>
                <w:b w:val="0"/>
                <w:i w:val="0"/>
                <w:smallCaps w:val="0"/>
                <w:strike w:val="0"/>
                <w:color w:val="000000"/>
                <w:sz w:val="28"/>
                <w:szCs w:val="28"/>
                <w:u w:val="none"/>
                <w:shd w:fill="f7cbac" w:val="clear"/>
                <w:vertAlign w:val="baseline"/>
                <w:rtl w:val="0"/>
              </w:rPr>
              <w:t xml:space="preserve">No</w:t>
            </w:r>
          </w:p>
        </w:tc>
      </w:tr>
      <w:tr>
        <w:trPr>
          <w:cantSplit w:val="0"/>
          <w:tblHeader w:val="0"/>
        </w:trPr>
        <w:tc>
          <w:tcPr/>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Can unequip gag while tied</w:t>
            </w:r>
            <w:r w:rsidDel="00000000" w:rsidR="00000000" w:rsidRPr="00000000">
              <w:rPr>
                <w:sz w:val="28"/>
                <w:szCs w:val="28"/>
                <w:rtl w:val="0"/>
              </w:rPr>
              <w:t xml:space="preserv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w</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ith some mechanic? Can be untied without gag </w:t>
            </w:r>
            <w:r w:rsidDel="00000000" w:rsidR="00000000" w:rsidRPr="00000000">
              <w:rPr>
                <w:sz w:val="28"/>
                <w:szCs w:val="28"/>
                <w:rtl w:val="0"/>
              </w:rPr>
              <w:t xml:space="preserve">falling off? </w:t>
            </w:r>
            <w:r w:rsidDel="00000000" w:rsidR="00000000" w:rsidRPr="00000000">
              <w:rPr>
                <w:rtl w:val="0"/>
              </w:rPr>
            </w:r>
          </w:p>
        </w:tc>
        <w:tc>
          <w:tcPr>
            <w:shd w:fill="f7cbac" w:val="clear"/>
          </w:tcPr>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f7cbac" w:val="clear"/>
                <w:vertAlign w:val="baseline"/>
              </w:rPr>
            </w:pPr>
            <w:r w:rsidDel="00000000" w:rsidR="00000000" w:rsidRPr="00000000">
              <w:rPr>
                <w:sz w:val="28"/>
                <w:szCs w:val="28"/>
                <w:shd w:fill="f7cbac" w:val="clear"/>
                <w:rtl w:val="0"/>
              </w:rPr>
              <w:t xml:space="preserve">Kind of, mostly no</w:t>
            </w:r>
            <w:r w:rsidDel="00000000" w:rsidR="00000000" w:rsidRPr="00000000">
              <w:rPr>
                <w:rtl w:val="0"/>
              </w:rPr>
            </w:r>
          </w:p>
        </w:tc>
      </w:tr>
      <w:tr>
        <w:trPr>
          <w:cantSplit w:val="0"/>
          <w:tblHeader w:val="0"/>
        </w:trPr>
        <w:tc>
          <w:tcPr/>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Can equip lead while tied? Can lead yourself to something? Can get into a restricted place by yourself without any help from others?</w:t>
            </w:r>
          </w:p>
        </w:tc>
        <w:tc>
          <w:tcPr>
            <w:shd w:fill="f7cbac" w:val="clear"/>
          </w:tcPr>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f7cbac" w:val="clear"/>
                <w:vertAlign w:val="baseline"/>
              </w:rPr>
            </w:pPr>
            <w:r w:rsidDel="00000000" w:rsidR="00000000" w:rsidRPr="00000000">
              <w:rPr>
                <w:sz w:val="28"/>
                <w:szCs w:val="28"/>
                <w:shd w:fill="f7cbac" w:val="clear"/>
                <w:rtl w:val="0"/>
              </w:rPr>
              <w:t xml:space="preserve">Kind of, mostly no (possible with kidnappers)</w:t>
            </w:r>
            <w:r w:rsidDel="00000000" w:rsidR="00000000" w:rsidRPr="00000000">
              <w:rPr>
                <w:rtl w:val="0"/>
              </w:rPr>
            </w:r>
          </w:p>
        </w:tc>
      </w:tr>
      <w:tr>
        <w:trPr>
          <w:cantSplit w:val="0"/>
          <w:tblHeader w:val="0"/>
        </w:trPr>
        <w:tc>
          <w:tcPr/>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Can enable/disable picking up items for bondage? Other bondage settings? Using items? Being able to attack? Using commands? Setting up bondage suit logic in any way?</w:t>
            </w:r>
          </w:p>
        </w:tc>
        <w:tc>
          <w:tcPr>
            <w:shd w:fill="f7cbac" w:val="clear"/>
          </w:tcPr>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f7cbac" w:val="clear"/>
                <w:vertAlign w:val="baseline"/>
                <w:rtl w:val="0"/>
              </w:rPr>
              <w:t xml:space="preserve">No</w:t>
            </w:r>
            <w:r w:rsidDel="00000000" w:rsidR="00000000" w:rsidRPr="00000000">
              <w:rPr>
                <w:rtl w:val="0"/>
              </w:rPr>
            </w:r>
          </w:p>
        </w:tc>
      </w:tr>
      <w:tr>
        <w:trPr>
          <w:cantSplit w:val="0"/>
          <w:tblHeader w:val="0"/>
        </w:trPr>
        <w:tc>
          <w:tcPr/>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Can wild kidnappers place players in restricted </w:t>
            </w:r>
            <w:r w:rsidDel="00000000" w:rsidR="00000000" w:rsidRPr="00000000">
              <w:rPr>
                <w:sz w:val="28"/>
                <w:szCs w:val="28"/>
                <w:rtl w:val="0"/>
              </w:rPr>
              <w:t xml:space="preserve">poses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tc>
        <w:tc>
          <w:tcPr>
            <w:shd w:fill="f7cbac" w:val="clear"/>
          </w:tcPr>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f7cbac" w:val="clear"/>
                <w:vertAlign w:val="baseline"/>
                <w:rtl w:val="0"/>
              </w:rPr>
              <w:t xml:space="preserve">No</w:t>
            </w:r>
            <w:r w:rsidDel="00000000" w:rsidR="00000000" w:rsidRPr="00000000">
              <w:rPr>
                <w:rtl w:val="0"/>
              </w:rPr>
            </w:r>
          </w:p>
        </w:tc>
      </w:tr>
      <w:tr>
        <w:trPr>
          <w:cantSplit w:val="0"/>
          <w:tblHeader w:val="0"/>
        </w:trPr>
        <w:tc>
          <w:tcPr/>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Can shock players </w:t>
            </w:r>
            <w:r w:rsidDel="00000000" w:rsidR="00000000" w:rsidRPr="00000000">
              <w:rPr>
                <w:sz w:val="28"/>
                <w:szCs w:val="28"/>
                <w:rtl w:val="0"/>
              </w:rPr>
              <w:t xml:space="preserve">from a distance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tc>
        <w:tc>
          <w:tcPr>
            <w:shd w:fill="b4c6e7" w:val="clear"/>
          </w:tcPr>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Yes</w:t>
            </w:r>
          </w:p>
        </w:tc>
      </w:tr>
      <w:tr>
        <w:trPr>
          <w:cantSplit w:val="0"/>
          <w:tblHeader w:val="0"/>
        </w:trPr>
        <w:tc>
          <w:tcPr/>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Kidnappers spawn in specific locations?</w:t>
            </w:r>
          </w:p>
        </w:tc>
        <w:tc>
          <w:tcPr>
            <w:shd w:fill="f7cbac" w:val="clear"/>
          </w:tcPr>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f7cbac" w:val="clear"/>
                <w:vertAlign w:val="baseline"/>
                <w:rtl w:val="0"/>
              </w:rPr>
              <w:t xml:space="preserve">No</w:t>
            </w:r>
            <w:r w:rsidDel="00000000" w:rsidR="00000000" w:rsidRPr="00000000">
              <w:rPr>
                <w:rtl w:val="0"/>
              </w:rPr>
            </w:r>
          </w:p>
        </w:tc>
      </w:tr>
      <w:tr>
        <w:trPr>
          <w:cantSplit w:val="0"/>
          <w:tblHeader w:val="0"/>
        </w:trPr>
        <w:tc>
          <w:tcPr/>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Can place players in chests? (block?)</w:t>
            </w:r>
          </w:p>
        </w:tc>
        <w:tc>
          <w:tcPr>
            <w:shd w:fill="ffe599" w:val="clear"/>
          </w:tcPr>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Already can?</w:t>
            </w:r>
          </w:p>
        </w:tc>
      </w:tr>
      <w:tr>
        <w:trPr>
          <w:cantSplit w:val="0"/>
          <w:tblHeader w:val="0"/>
        </w:trPr>
        <w:tc>
          <w:tcPr/>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Custom texture for armor?</w:t>
            </w:r>
          </w:p>
        </w:tc>
        <w:tc>
          <w:tcPr>
            <w:shd w:fill="f7cbac" w:val="clear"/>
          </w:tcPr>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No</w:t>
            </w:r>
          </w:p>
        </w:tc>
      </w:tr>
      <w:tr>
        <w:trPr>
          <w:cantSplit w:val="0"/>
          <w:tblHeader w:val="0"/>
        </w:trPr>
        <w:tc>
          <w:tcPr/>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sz w:val="28"/>
                <w:szCs w:val="28"/>
                <w:rtl w:val="0"/>
              </w:rPr>
              <w:t xml:space="preserve">Kidnapped</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with using </w:t>
            </w:r>
            <w:r w:rsidDel="00000000" w:rsidR="00000000" w:rsidRPr="00000000">
              <w:rPr>
                <w:sz w:val="28"/>
                <w:szCs w:val="28"/>
                <w:rtl w:val="0"/>
              </w:rPr>
              <w:t xml:space="preserve">Chloroform</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tc>
        <w:tc>
          <w:tcPr>
            <w:shd w:fill="b4c6e7" w:val="clear"/>
          </w:tcPr>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Yes</w:t>
            </w:r>
          </w:p>
        </w:tc>
      </w:tr>
      <w:tr>
        <w:trPr>
          <w:cantSplit w:val="0"/>
          <w:tblHeader w:val="0"/>
        </w:trPr>
        <w:tc>
          <w:tcPr/>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Kidnap on bed?</w:t>
            </w:r>
          </w:p>
        </w:tc>
        <w:tc>
          <w:tcPr>
            <w:shd w:fill="b4c6e7" w:val="clear"/>
          </w:tcPr>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Yes</w:t>
            </w:r>
          </w:p>
        </w:tc>
      </w:tr>
      <w:tr>
        <w:trPr>
          <w:cantSplit w:val="0"/>
          <w:tblHeader w:val="0"/>
        </w:trPr>
        <w:tc>
          <w:tcPr/>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Hug tied player?</w:t>
            </w:r>
          </w:p>
        </w:tc>
        <w:tc>
          <w:tcPr>
            <w:shd w:fill="f7cbac" w:val="clear"/>
          </w:tcPr>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Kind of, mostly no</w:t>
            </w:r>
          </w:p>
        </w:tc>
      </w:tr>
      <w:tr>
        <w:trPr>
          <w:cantSplit w:val="0"/>
          <w:tblHeader w:val="0"/>
        </w:trPr>
        <w:tc>
          <w:tcPr/>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tc>
        <w:tc>
          <w:tcPr/>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Sex </w:t>
            </w:r>
            <w:r w:rsidDel="00000000" w:rsidR="00000000" w:rsidRPr="00000000">
              <w:rPr>
                <w:sz w:val="28"/>
                <w:szCs w:val="28"/>
                <w:rtl w:val="0"/>
              </w:rPr>
              <w:t xml:space="preserve">with a tied</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player? </w:t>
            </w:r>
          </w:p>
        </w:tc>
        <w:tc>
          <w:tcPr>
            <w:shd w:fill="f7cbac" w:val="clear"/>
          </w:tcPr>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Ehhhh…??? No????</w:t>
            </w:r>
          </w:p>
        </w:tc>
      </w:tr>
    </w:tbl>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F1">
      <w:pPr>
        <w:keepNext w:val="1"/>
        <w:keepLines w:val="1"/>
        <w:spacing w:after="0" w:before="240" w:lineRule="auto"/>
        <w:jc w:val="center"/>
        <w:rPr>
          <w:b w:val="1"/>
          <w:sz w:val="44"/>
          <w:szCs w:val="44"/>
        </w:rPr>
      </w:pPr>
      <w:bookmarkStart w:colFirst="0" w:colLast="0" w:name="_heading=h.qvu07cugrq1d" w:id="19"/>
      <w:bookmarkEnd w:id="19"/>
      <w:r w:rsidDel="00000000" w:rsidR="00000000" w:rsidRPr="00000000">
        <w:rPr>
          <w:rtl w:val="0"/>
        </w:rPr>
      </w:r>
    </w:p>
    <w:p w:rsidR="00000000" w:rsidDel="00000000" w:rsidP="00000000" w:rsidRDefault="00000000" w:rsidRPr="00000000" w14:paraId="000001F2">
      <w:pPr>
        <w:keepNext w:val="1"/>
        <w:keepLines w:val="1"/>
        <w:spacing w:after="0" w:before="240" w:lineRule="auto"/>
        <w:jc w:val="center"/>
        <w:rPr>
          <w:b w:val="1"/>
          <w:sz w:val="44"/>
          <w:szCs w:val="44"/>
        </w:rPr>
      </w:pPr>
      <w:bookmarkStart w:colFirst="0" w:colLast="0" w:name="_heading=h.2jxsxqh" w:id="18"/>
      <w:bookmarkEnd w:id="18"/>
      <w:r w:rsidDel="00000000" w:rsidR="00000000" w:rsidRPr="00000000">
        <w:rPr>
          <w:b w:val="1"/>
          <w:sz w:val="44"/>
          <w:szCs w:val="44"/>
          <w:rtl w:val="0"/>
        </w:rPr>
        <w:t xml:space="preserve">Lead group of slaves, sit on chairs?</w:t>
      </w:r>
    </w:p>
    <w:p w:rsidR="00000000" w:rsidDel="00000000" w:rsidP="00000000" w:rsidRDefault="00000000" w:rsidRPr="00000000" w14:paraId="000001F3">
      <w:pPr>
        <w:spacing w:after="0" w:lineRule="auto"/>
        <w:ind w:left="720" w:firstLine="720"/>
        <w:rPr>
          <w:sz w:val="28"/>
          <w:szCs w:val="28"/>
        </w:rPr>
      </w:pPr>
      <w:r w:rsidDel="00000000" w:rsidR="00000000" w:rsidRPr="00000000">
        <w:rPr>
          <w:rtl w:val="0"/>
        </w:rPr>
      </w:r>
    </w:p>
    <w:p w:rsidR="00000000" w:rsidDel="00000000" w:rsidP="00000000" w:rsidRDefault="00000000" w:rsidRPr="00000000" w14:paraId="000001F4">
      <w:pPr>
        <w:spacing w:after="0" w:lineRule="auto"/>
        <w:ind w:left="720" w:firstLine="720"/>
        <w:rPr>
          <w:sz w:val="28"/>
          <w:szCs w:val="28"/>
        </w:rPr>
      </w:pPr>
      <w:r w:rsidDel="00000000" w:rsidR="00000000" w:rsidRPr="00000000">
        <w:rPr>
          <w:sz w:val="28"/>
          <w:szCs w:val="28"/>
          <w:rtl w:val="0"/>
        </w:rPr>
        <w:t xml:space="preserve">KRP was allowing to lead players while tied, but it wasn’t allowed to lead tied player who lead another player and so on. Maybe master can make other players lead each other. Same for sitting on animals or in chairs while tied, crouching while under the hatch. (vanilla is allowing to carry another player pig with lead)</w:t>
      </w:r>
    </w:p>
    <w:p w:rsidR="00000000" w:rsidDel="00000000" w:rsidP="00000000" w:rsidRDefault="00000000" w:rsidRPr="00000000" w14:paraId="000001F5">
      <w:pPr>
        <w:spacing w:after="0" w:lineRule="auto"/>
        <w:ind w:left="720" w:firstLine="720"/>
        <w:rPr>
          <w:sz w:val="28"/>
          <w:szCs w:val="28"/>
        </w:rPr>
      </w:pPr>
      <w:r w:rsidDel="00000000" w:rsidR="00000000" w:rsidRPr="00000000">
        <w:rPr>
          <w:rtl w:val="0"/>
        </w:rPr>
      </w:r>
    </w:p>
    <w:p w:rsidR="00000000" w:rsidDel="00000000" w:rsidP="00000000" w:rsidRDefault="00000000" w:rsidRPr="00000000" w14:paraId="000001F6">
      <w:pPr>
        <w:keepNext w:val="1"/>
        <w:keepLines w:val="1"/>
        <w:spacing w:after="0" w:before="240" w:lineRule="auto"/>
        <w:jc w:val="center"/>
        <w:rPr>
          <w:b w:val="1"/>
          <w:sz w:val="44"/>
          <w:szCs w:val="44"/>
        </w:rPr>
      </w:pPr>
      <w:bookmarkStart w:colFirst="0" w:colLast="0" w:name="_heading=h.2jxsxqh" w:id="18"/>
      <w:bookmarkEnd w:id="18"/>
      <w:r w:rsidDel="00000000" w:rsidR="00000000" w:rsidRPr="00000000">
        <w:rPr>
          <w:b w:val="1"/>
          <w:sz w:val="44"/>
          <w:szCs w:val="44"/>
          <w:rtl w:val="0"/>
        </w:rPr>
        <w:t xml:space="preserve">Pressing buttons with head, using chests?</w:t>
      </w:r>
    </w:p>
    <w:p w:rsidR="00000000" w:rsidDel="00000000" w:rsidP="00000000" w:rsidRDefault="00000000" w:rsidRPr="00000000" w14:paraId="000001F7">
      <w:pPr>
        <w:spacing w:after="0" w:lineRule="auto"/>
        <w:ind w:left="720" w:firstLine="720"/>
        <w:rPr>
          <w:sz w:val="28"/>
          <w:szCs w:val="28"/>
        </w:rPr>
      </w:pPr>
      <w:r w:rsidDel="00000000" w:rsidR="00000000" w:rsidRPr="00000000">
        <w:rPr>
          <w:rtl w:val="0"/>
        </w:rPr>
      </w:r>
    </w:p>
    <w:p w:rsidR="00000000" w:rsidDel="00000000" w:rsidP="00000000" w:rsidRDefault="00000000" w:rsidRPr="00000000" w14:paraId="000001F8">
      <w:pPr>
        <w:spacing w:after="0" w:lineRule="auto"/>
        <w:ind w:left="720" w:firstLine="720"/>
        <w:rPr>
          <w:sz w:val="28"/>
          <w:szCs w:val="28"/>
        </w:rPr>
      </w:pPr>
      <w:r w:rsidDel="00000000" w:rsidR="00000000" w:rsidRPr="00000000">
        <w:rPr>
          <w:sz w:val="28"/>
          <w:szCs w:val="28"/>
          <w:rtl w:val="0"/>
        </w:rPr>
        <w:t xml:space="preserve">Alright, players can’t use buttons far away since hands are tied, but what about head? Maybe player can press a button which is in the same block as the player head? Maybe activating a button this way will actually require player to physically “nod” his head in game? And if the button is 3 blocks high, you have to jump while nodding. This will make some unescapable scenarios more “escapable” while not losing realism too much.</w:t>
      </w:r>
    </w:p>
    <w:p w:rsidR="00000000" w:rsidDel="00000000" w:rsidP="00000000" w:rsidRDefault="00000000" w:rsidRPr="00000000" w14:paraId="000001F9">
      <w:pPr>
        <w:spacing w:after="0" w:lineRule="auto"/>
        <w:ind w:left="720" w:firstLine="720"/>
        <w:rPr>
          <w:sz w:val="28"/>
          <w:szCs w:val="28"/>
        </w:rPr>
      </w:pPr>
      <w:r w:rsidDel="00000000" w:rsidR="00000000" w:rsidRPr="00000000">
        <w:rPr>
          <w:sz w:val="28"/>
          <w:szCs w:val="28"/>
          <w:rtl w:val="0"/>
        </w:rPr>
        <w:t xml:space="preserve">Interacting with chests could possibly give player random item, or he can press right click with item on chest to place it inside.</w:t>
      </w:r>
    </w:p>
    <w:p w:rsidR="00000000" w:rsidDel="00000000" w:rsidP="00000000" w:rsidRDefault="00000000" w:rsidRPr="00000000" w14:paraId="000001FA">
      <w:pPr>
        <w:spacing w:after="0" w:lineRule="auto"/>
        <w:ind w:left="720" w:firstLine="720"/>
        <w:rPr>
          <w:sz w:val="28"/>
          <w:szCs w:val="28"/>
        </w:rPr>
      </w:pPr>
      <w:r w:rsidDel="00000000" w:rsidR="00000000" w:rsidRPr="00000000">
        <w:rPr>
          <w:sz w:val="28"/>
          <w:szCs w:val="28"/>
          <w:rtl w:val="0"/>
        </w:rPr>
        <w:t xml:space="preserve">What about opening wooden doors? Maybe it will work with random percentage with 15% of successfully opening door, while standing close to it?</w:t>
      </w:r>
    </w:p>
    <w:p w:rsidR="00000000" w:rsidDel="00000000" w:rsidP="00000000" w:rsidRDefault="00000000" w:rsidRPr="00000000" w14:paraId="000001FB">
      <w:pPr>
        <w:spacing w:after="0" w:lineRule="auto"/>
        <w:ind w:left="720" w:firstLine="720"/>
        <w:rPr>
          <w:sz w:val="28"/>
          <w:szCs w:val="28"/>
        </w:rPr>
      </w:pPr>
      <w:r w:rsidDel="00000000" w:rsidR="00000000" w:rsidRPr="00000000">
        <w:rPr>
          <w:rtl w:val="0"/>
        </w:rPr>
      </w:r>
    </w:p>
    <w:p w:rsidR="00000000" w:rsidDel="00000000" w:rsidP="00000000" w:rsidRDefault="00000000" w:rsidRPr="00000000" w14:paraId="000001FC">
      <w:pPr>
        <w:keepNext w:val="1"/>
        <w:keepLines w:val="1"/>
        <w:spacing w:after="0" w:before="240" w:lineRule="auto"/>
        <w:jc w:val="center"/>
        <w:rPr>
          <w:b w:val="1"/>
          <w:sz w:val="44"/>
          <w:szCs w:val="44"/>
        </w:rPr>
      </w:pPr>
      <w:bookmarkStart w:colFirst="0" w:colLast="0" w:name="_heading=h.2jxsxqh" w:id="18"/>
      <w:bookmarkEnd w:id="18"/>
      <w:r w:rsidDel="00000000" w:rsidR="00000000" w:rsidRPr="00000000">
        <w:rPr>
          <w:b w:val="1"/>
          <w:sz w:val="44"/>
          <w:szCs w:val="44"/>
          <w:rtl w:val="0"/>
        </w:rPr>
        <w:t xml:space="preserve">Lying knives?</w:t>
      </w:r>
    </w:p>
    <w:p w:rsidR="00000000" w:rsidDel="00000000" w:rsidP="00000000" w:rsidRDefault="00000000" w:rsidRPr="00000000" w14:paraId="000001FD">
      <w:pPr>
        <w:spacing w:after="0" w:lineRule="auto"/>
        <w:ind w:left="720" w:firstLine="720"/>
        <w:rPr>
          <w:sz w:val="28"/>
          <w:szCs w:val="28"/>
        </w:rPr>
      </w:pPr>
      <w:r w:rsidDel="00000000" w:rsidR="00000000" w:rsidRPr="00000000">
        <w:rPr>
          <w:rtl w:val="0"/>
        </w:rPr>
      </w:r>
    </w:p>
    <w:p w:rsidR="00000000" w:rsidDel="00000000" w:rsidP="00000000" w:rsidRDefault="00000000" w:rsidRPr="00000000" w14:paraId="000001FE">
      <w:pPr>
        <w:spacing w:after="0" w:lineRule="auto"/>
        <w:ind w:left="720" w:firstLine="720"/>
        <w:rPr>
          <w:sz w:val="28"/>
          <w:szCs w:val="28"/>
        </w:rPr>
      </w:pPr>
      <w:r w:rsidDel="00000000" w:rsidR="00000000" w:rsidRPr="00000000">
        <w:rPr>
          <w:sz w:val="28"/>
          <w:szCs w:val="28"/>
          <w:rtl w:val="0"/>
        </w:rPr>
        <w:t xml:space="preserve">Mod can add blocks, looking like knives, which can be placed on the floor and equipped when needed the most by right click. (Probably this feature can work with frames too) </w:t>
      </w:r>
    </w:p>
    <w:p w:rsidR="00000000" w:rsidDel="00000000" w:rsidP="00000000" w:rsidRDefault="00000000" w:rsidRPr="00000000" w14:paraId="000001FF">
      <w:pPr>
        <w:spacing w:after="0" w:lineRule="auto"/>
        <w:ind w:left="720" w:firstLine="720"/>
        <w:rPr>
          <w:sz w:val="28"/>
          <w:szCs w:val="28"/>
        </w:rPr>
      </w:pPr>
      <w:r w:rsidDel="00000000" w:rsidR="00000000" w:rsidRPr="00000000">
        <w:rPr>
          <w:rtl w:val="0"/>
        </w:rPr>
      </w:r>
    </w:p>
    <w:p w:rsidR="00000000" w:rsidDel="00000000" w:rsidP="00000000" w:rsidRDefault="00000000" w:rsidRPr="00000000" w14:paraId="00000200">
      <w:pPr>
        <w:keepNext w:val="1"/>
        <w:keepLines w:val="1"/>
        <w:spacing w:after="0" w:before="240" w:lineRule="auto"/>
        <w:jc w:val="center"/>
        <w:rPr>
          <w:b w:val="1"/>
          <w:sz w:val="44"/>
          <w:szCs w:val="44"/>
        </w:rPr>
      </w:pPr>
      <w:bookmarkStart w:colFirst="0" w:colLast="0" w:name="_heading=h.2jxsxqh" w:id="18"/>
      <w:bookmarkEnd w:id="18"/>
      <w:r w:rsidDel="00000000" w:rsidR="00000000" w:rsidRPr="00000000">
        <w:rPr>
          <w:b w:val="1"/>
          <w:sz w:val="44"/>
          <w:szCs w:val="44"/>
          <w:rtl w:val="0"/>
        </w:rPr>
        <w:t xml:space="preserve">Changing slave walking pose?</w:t>
      </w:r>
    </w:p>
    <w:p w:rsidR="00000000" w:rsidDel="00000000" w:rsidP="00000000" w:rsidRDefault="00000000" w:rsidRPr="00000000" w14:paraId="00000201">
      <w:pPr>
        <w:spacing w:after="0" w:lineRule="auto"/>
        <w:ind w:left="720" w:firstLine="720"/>
        <w:rPr>
          <w:sz w:val="28"/>
          <w:szCs w:val="28"/>
        </w:rPr>
      </w:pPr>
      <w:r w:rsidDel="00000000" w:rsidR="00000000" w:rsidRPr="00000000">
        <w:rPr>
          <w:rtl w:val="0"/>
        </w:rPr>
      </w:r>
    </w:p>
    <w:p w:rsidR="00000000" w:rsidDel="00000000" w:rsidP="00000000" w:rsidRDefault="00000000" w:rsidRPr="00000000" w14:paraId="00000202">
      <w:pPr>
        <w:spacing w:after="0" w:lineRule="auto"/>
        <w:ind w:left="720" w:firstLine="720"/>
        <w:rPr>
          <w:sz w:val="28"/>
          <w:szCs w:val="28"/>
        </w:rPr>
      </w:pPr>
      <w:r w:rsidDel="00000000" w:rsidR="00000000" w:rsidRPr="00000000">
        <w:rPr>
          <w:sz w:val="28"/>
          <w:szCs w:val="28"/>
          <w:rtl w:val="0"/>
        </w:rPr>
        <w:t xml:space="preserve">Pose of tied player (sitting, walking, jumping, pose of arms and hogtie) can be adjusted by menu when right clicking on the player. It also can have option to carry a player (this makes the player ride you with a custom pose?).</w:t>
      </w:r>
    </w:p>
    <w:p w:rsidR="00000000" w:rsidDel="00000000" w:rsidP="00000000" w:rsidRDefault="00000000" w:rsidRPr="00000000" w14:paraId="00000203">
      <w:pPr>
        <w:spacing w:after="0" w:lineRule="auto"/>
        <w:ind w:left="720" w:firstLine="720"/>
        <w:rPr>
          <w:sz w:val="28"/>
          <w:szCs w:val="28"/>
        </w:rPr>
      </w:pPr>
      <w:r w:rsidDel="00000000" w:rsidR="00000000" w:rsidRPr="00000000">
        <w:rPr>
          <w:rtl w:val="0"/>
        </w:rPr>
      </w:r>
    </w:p>
    <w:p w:rsidR="00000000" w:rsidDel="00000000" w:rsidP="00000000" w:rsidRDefault="00000000" w:rsidRPr="00000000" w14:paraId="00000204">
      <w:pPr>
        <w:spacing w:after="0" w:lineRule="auto"/>
        <w:ind w:left="720" w:firstLine="720"/>
        <w:jc w:val="center"/>
        <w:rPr>
          <w:b w:val="1"/>
          <w:sz w:val="28"/>
          <w:szCs w:val="28"/>
        </w:rPr>
      </w:pPr>
      <w:r w:rsidDel="00000000" w:rsidR="00000000" w:rsidRPr="00000000">
        <w:rPr>
          <w:b w:val="1"/>
          <w:sz w:val="44"/>
          <w:szCs w:val="44"/>
          <w:rtl w:val="0"/>
        </w:rPr>
        <w:t xml:space="preserve">Workbench struggle?</w:t>
        <w:br w:type="textWrapping"/>
      </w:r>
      <w:r w:rsidDel="00000000" w:rsidR="00000000" w:rsidRPr="00000000">
        <w:rPr>
          <w:rtl w:val="0"/>
        </w:rPr>
      </w:r>
    </w:p>
    <w:p w:rsidR="00000000" w:rsidDel="00000000" w:rsidP="00000000" w:rsidRDefault="00000000" w:rsidRPr="00000000" w14:paraId="00000205">
      <w:pPr>
        <w:spacing w:after="0" w:lineRule="auto"/>
        <w:ind w:left="720" w:firstLine="720"/>
        <w:rPr>
          <w:b w:val="1"/>
          <w:sz w:val="44"/>
          <w:szCs w:val="44"/>
        </w:rPr>
      </w:pPr>
      <w:r w:rsidDel="00000000" w:rsidR="00000000" w:rsidRPr="00000000">
        <w:rPr>
          <w:sz w:val="28"/>
          <w:szCs w:val="28"/>
          <w:rtl w:val="0"/>
        </w:rPr>
        <w:t xml:space="preserve">Workbenches can untie player by right clicking? This is a bit overpowered since workbenches can be anywhere, but if it won’t be instant and you have to hold G and press right click to untie yourself faster than regular struggle, that can be “balanced”.</w:t>
      </w:r>
      <w:r w:rsidDel="00000000" w:rsidR="00000000" w:rsidRPr="00000000">
        <w:rPr>
          <w:rtl w:val="0"/>
        </w:rPr>
      </w:r>
    </w:p>
    <w:p w:rsidR="00000000" w:rsidDel="00000000" w:rsidP="00000000" w:rsidRDefault="00000000" w:rsidRPr="00000000" w14:paraId="00000206">
      <w:pPr>
        <w:spacing w:after="0" w:lineRule="auto"/>
        <w:ind w:left="720" w:firstLine="720"/>
        <w:rPr>
          <w:b w:val="1"/>
          <w:sz w:val="44"/>
          <w:szCs w:val="44"/>
        </w:rPr>
      </w:pPr>
      <w:r w:rsidDel="00000000" w:rsidR="00000000" w:rsidRPr="00000000">
        <w:rPr>
          <w:rtl w:val="0"/>
        </w:rPr>
      </w:r>
    </w:p>
    <w:p w:rsidR="00000000" w:rsidDel="00000000" w:rsidP="00000000" w:rsidRDefault="00000000" w:rsidRPr="00000000" w14:paraId="00000207">
      <w:pPr>
        <w:spacing w:after="0" w:lineRule="auto"/>
        <w:ind w:left="720" w:firstLine="720"/>
        <w:jc w:val="center"/>
        <w:rPr>
          <w:b w:val="1"/>
          <w:sz w:val="44"/>
          <w:szCs w:val="44"/>
        </w:rPr>
      </w:pPr>
      <w:r w:rsidDel="00000000" w:rsidR="00000000" w:rsidRPr="00000000">
        <w:rPr>
          <w:b w:val="1"/>
          <w:sz w:val="44"/>
          <w:szCs w:val="44"/>
          <w:rtl w:val="0"/>
        </w:rPr>
        <w:t xml:space="preserve">Less messages in chat</w:t>
      </w:r>
    </w:p>
    <w:p w:rsidR="00000000" w:rsidDel="00000000" w:rsidP="00000000" w:rsidRDefault="00000000" w:rsidRPr="00000000" w14:paraId="00000208">
      <w:pPr>
        <w:spacing w:after="0" w:lineRule="auto"/>
        <w:ind w:left="720" w:firstLine="720"/>
        <w:jc w:val="center"/>
        <w:rPr>
          <w:b w:val="1"/>
          <w:sz w:val="44"/>
          <w:szCs w:val="44"/>
        </w:rPr>
      </w:pPr>
      <w:r w:rsidDel="00000000" w:rsidR="00000000" w:rsidRPr="00000000">
        <w:rPr>
          <w:rtl w:val="0"/>
        </w:rPr>
      </w:r>
    </w:p>
    <w:p w:rsidR="00000000" w:rsidDel="00000000" w:rsidP="00000000" w:rsidRDefault="00000000" w:rsidRPr="00000000" w14:paraId="00000209">
      <w:pPr>
        <w:spacing w:after="0" w:lineRule="auto"/>
        <w:ind w:left="720" w:firstLine="720"/>
        <w:rPr>
          <w:sz w:val="28"/>
          <w:szCs w:val="28"/>
        </w:rPr>
      </w:pPr>
      <w:r w:rsidDel="00000000" w:rsidR="00000000" w:rsidRPr="00000000">
        <w:rPr>
          <w:sz w:val="28"/>
          <w:szCs w:val="28"/>
          <w:rtl w:val="0"/>
        </w:rPr>
        <w:t xml:space="preserve">Chat messages can be good for debugging, I guess, but they should be gone in the release (yeah might be an obvious one, lol, but still). In KRP mod struggle messages cluttered chat too much. Titles can be used instead, but crucial information can stay like messages “you’ve got free”, “you’re tied” and etc.</w:t>
      </w:r>
    </w:p>
    <w:p w:rsidR="00000000" w:rsidDel="00000000" w:rsidP="00000000" w:rsidRDefault="00000000" w:rsidRPr="00000000" w14:paraId="0000020A">
      <w:pPr>
        <w:spacing w:after="0" w:lineRule="auto"/>
        <w:ind w:left="720" w:firstLine="720"/>
        <w:jc w:val="center"/>
        <w:rPr>
          <w:b w:val="1"/>
          <w:sz w:val="44"/>
          <w:szCs w:val="44"/>
        </w:rPr>
      </w:pPr>
      <w:r w:rsidDel="00000000" w:rsidR="00000000" w:rsidRPr="00000000">
        <w:rPr>
          <w:b w:val="1"/>
          <w:sz w:val="44"/>
          <w:szCs w:val="44"/>
          <w:rtl w:val="0"/>
        </w:rPr>
        <w:t xml:space="preserve">Player untying another player always faster?</w:t>
      </w:r>
    </w:p>
    <w:p w:rsidR="00000000" w:rsidDel="00000000" w:rsidP="00000000" w:rsidRDefault="00000000" w:rsidRPr="00000000" w14:paraId="0000020B">
      <w:pPr>
        <w:spacing w:after="0" w:lineRule="auto"/>
        <w:ind w:left="720" w:firstLine="720"/>
        <w:rPr>
          <w:sz w:val="28"/>
          <w:szCs w:val="28"/>
        </w:rPr>
      </w:pPr>
      <w:r w:rsidDel="00000000" w:rsidR="00000000" w:rsidRPr="00000000">
        <w:rPr>
          <w:sz w:val="28"/>
          <w:szCs w:val="28"/>
          <w:rtl w:val="0"/>
        </w:rPr>
        <w:t xml:space="preserve">I guess it will be actually weird, if you can tie someone fast but to untie you have to spend time, like with current struggle idea. Maybe player untying player should always be as fast as in KRP or not a lot slower? (Or maybe player untying player just struggle tied player 50x times faster?)  Or maybe you can lock specific restraints like chains to still make them hard to escape, even with outside help? (Yeah, that can probably lead to bad “/norp” scenarios, but will make it more realistic and will give it interesting gameplay. And come on, isn’t it just a game, where gameplay must always rule, not safety?).</w:t>
      </w:r>
    </w:p>
    <w:p w:rsidR="00000000" w:rsidDel="00000000" w:rsidP="00000000" w:rsidRDefault="00000000" w:rsidRPr="00000000" w14:paraId="0000020C">
      <w:pPr>
        <w:spacing w:after="0" w:lineRule="auto"/>
        <w:ind w:left="720" w:firstLine="720"/>
        <w:jc w:val="center"/>
        <w:rPr>
          <w:b w:val="1"/>
          <w:sz w:val="44"/>
          <w:szCs w:val="44"/>
        </w:rPr>
      </w:pPr>
      <w:r w:rsidDel="00000000" w:rsidR="00000000" w:rsidRPr="00000000">
        <w:rPr>
          <w:b w:val="1"/>
          <w:sz w:val="44"/>
          <w:szCs w:val="44"/>
          <w:rtl w:val="0"/>
        </w:rPr>
        <w:t xml:space="preserve">Norp should be gone?</w:t>
      </w:r>
    </w:p>
    <w:p w:rsidR="00000000" w:rsidDel="00000000" w:rsidP="00000000" w:rsidRDefault="00000000" w:rsidRPr="00000000" w14:paraId="0000020D">
      <w:pPr>
        <w:spacing w:after="0" w:lineRule="auto"/>
        <w:ind w:left="720" w:firstLine="720"/>
        <w:rPr>
          <w:b w:val="1"/>
          <w:sz w:val="44"/>
          <w:szCs w:val="44"/>
        </w:rPr>
      </w:pPr>
      <w:r w:rsidDel="00000000" w:rsidR="00000000" w:rsidRPr="00000000">
        <w:rPr>
          <w:rtl w:val="0"/>
        </w:rPr>
      </w:r>
    </w:p>
    <w:p w:rsidR="00000000" w:rsidDel="00000000" w:rsidP="00000000" w:rsidRDefault="00000000" w:rsidRPr="00000000" w14:paraId="0000020E">
      <w:pPr>
        <w:spacing w:after="0" w:lineRule="auto"/>
        <w:ind w:left="720" w:firstLine="720"/>
        <w:rPr>
          <w:sz w:val="28"/>
          <w:szCs w:val="28"/>
        </w:rPr>
      </w:pPr>
      <w:r w:rsidDel="00000000" w:rsidR="00000000" w:rsidRPr="00000000">
        <w:rPr>
          <w:sz w:val="28"/>
          <w:szCs w:val="28"/>
          <w:rtl w:val="0"/>
        </w:rPr>
        <w:t xml:space="preserve">The main issue of /norp is that it requires admin work and this means you can’t easily have a full automatic anarchy server with no outside control, which should be possible with vanilla minecraft. I guess that requirement of /norp command can actually say that KRP mod isn’t self sufficient enough in its gameplay and can’t figure out hard situations on its own. This might be an issue, which is why I’d rather try to avoid hard situations in the first place, like not making permatie traps possible at all. This is why I guess that</w:t>
      </w:r>
    </w:p>
    <w:p w:rsidR="00000000" w:rsidDel="00000000" w:rsidP="00000000" w:rsidRDefault="00000000" w:rsidRPr="00000000" w14:paraId="0000020F">
      <w:pPr>
        <w:numPr>
          <w:ilvl w:val="0"/>
          <w:numId w:val="2"/>
        </w:numPr>
        <w:spacing w:after="0" w:lineRule="auto"/>
        <w:ind w:left="2160" w:hanging="360"/>
        <w:rPr>
          <w:sz w:val="28"/>
          <w:szCs w:val="28"/>
          <w:u w:val="none"/>
        </w:rPr>
      </w:pPr>
      <w:r w:rsidDel="00000000" w:rsidR="00000000" w:rsidRPr="00000000">
        <w:rPr>
          <w:sz w:val="28"/>
          <w:szCs w:val="28"/>
          <w:rtl w:val="0"/>
        </w:rPr>
        <w:t xml:space="preserve">Every restraint must be equally escapable and 10k restraints should be avoided at all costs;</w:t>
      </w:r>
    </w:p>
    <w:p w:rsidR="00000000" w:rsidDel="00000000" w:rsidP="00000000" w:rsidRDefault="00000000" w:rsidRPr="00000000" w14:paraId="00000210">
      <w:pPr>
        <w:numPr>
          <w:ilvl w:val="0"/>
          <w:numId w:val="2"/>
        </w:numPr>
        <w:spacing w:after="0" w:lineRule="auto"/>
        <w:ind w:left="2160" w:hanging="360"/>
        <w:rPr>
          <w:sz w:val="28"/>
          <w:szCs w:val="28"/>
          <w:u w:val="none"/>
        </w:rPr>
      </w:pPr>
      <w:r w:rsidDel="00000000" w:rsidR="00000000" w:rsidRPr="00000000">
        <w:rPr>
          <w:sz w:val="28"/>
          <w:szCs w:val="28"/>
          <w:rtl w:val="0"/>
        </w:rPr>
        <w:t xml:space="preserve">There always should be more gameplay escape ways. Like you could use torch to burn restraints, crafting bench, use buttons with head and etc. Yes, this makes restraints less “restraintfull” in some way, but at the same time it gives fun new gameplay to deal with. Restraints become less of a restraint and more like a “new gameplay suit”;</w:t>
      </w:r>
    </w:p>
    <w:p w:rsidR="00000000" w:rsidDel="00000000" w:rsidP="00000000" w:rsidRDefault="00000000" w:rsidRPr="00000000" w14:paraId="00000211">
      <w:pPr>
        <w:numPr>
          <w:ilvl w:val="0"/>
          <w:numId w:val="2"/>
        </w:numPr>
        <w:spacing w:after="0" w:lineRule="auto"/>
        <w:ind w:left="2160" w:hanging="360"/>
        <w:rPr>
          <w:sz w:val="28"/>
          <w:szCs w:val="28"/>
          <w:u w:val="none"/>
        </w:rPr>
      </w:pPr>
      <w:r w:rsidDel="00000000" w:rsidR="00000000" w:rsidRPr="00000000">
        <w:rPr>
          <w:sz w:val="28"/>
          <w:szCs w:val="28"/>
          <w:rtl w:val="0"/>
        </w:rPr>
        <w:t xml:space="preserve">Custom bondage position block and npc trap blocks will remove requirement for making permaties, hopefully. There should be an option to struggle of these blocks first(?);</w:t>
      </w:r>
    </w:p>
    <w:p w:rsidR="00000000" w:rsidDel="00000000" w:rsidP="00000000" w:rsidRDefault="00000000" w:rsidRPr="00000000" w14:paraId="00000212">
      <w:pPr>
        <w:numPr>
          <w:ilvl w:val="0"/>
          <w:numId w:val="2"/>
        </w:numPr>
        <w:spacing w:after="0" w:lineRule="auto"/>
        <w:ind w:left="2160" w:hanging="360"/>
        <w:rPr>
          <w:sz w:val="28"/>
          <w:szCs w:val="28"/>
          <w:u w:val="none"/>
        </w:rPr>
      </w:pPr>
      <w:r w:rsidDel="00000000" w:rsidR="00000000" w:rsidRPr="00000000">
        <w:rPr>
          <w:sz w:val="28"/>
          <w:szCs w:val="28"/>
          <w:rtl w:val="0"/>
        </w:rPr>
        <w:t xml:space="preserve">Possibility to play while tied. In case all attempts to escape are pointless, there should be at least some ways for player to keep doing stuff in game, maybe restricted and inefficient, but not blocked completely. Even if using simple hoe will take more than an instant.</w:t>
      </w:r>
    </w:p>
    <w:p w:rsidR="00000000" w:rsidDel="00000000" w:rsidP="00000000" w:rsidRDefault="00000000" w:rsidRPr="00000000" w14:paraId="00000213">
      <w:pPr>
        <w:spacing w:after="0" w:lineRule="auto"/>
        <w:ind w:left="720" w:firstLine="720"/>
        <w:rPr>
          <w:sz w:val="28"/>
          <w:szCs w:val="28"/>
        </w:rPr>
      </w:pPr>
      <w:r w:rsidDel="00000000" w:rsidR="00000000" w:rsidRPr="00000000">
        <w:rPr>
          <w:sz w:val="28"/>
          <w:szCs w:val="28"/>
          <w:rtl w:val="0"/>
        </w:rPr>
        <w:t xml:space="preserve">(this idea might be actually impossible, this is more of a vision of what I would like to be achieved than an actual idea).</w:t>
      </w:r>
    </w:p>
    <w:p w:rsidR="00000000" w:rsidDel="00000000" w:rsidP="00000000" w:rsidRDefault="00000000" w:rsidRPr="00000000" w14:paraId="00000214">
      <w:pPr>
        <w:keepNext w:val="1"/>
        <w:keepLines w:val="1"/>
        <w:spacing w:after="0" w:before="240" w:lineRule="auto"/>
        <w:jc w:val="center"/>
        <w:rPr>
          <w:b w:val="1"/>
          <w:sz w:val="44"/>
          <w:szCs w:val="44"/>
        </w:rPr>
      </w:pPr>
      <w:bookmarkStart w:colFirst="0" w:colLast="0" w:name="_heading=h.2jxsxqh" w:id="18"/>
      <w:bookmarkEnd w:id="18"/>
      <w:r w:rsidDel="00000000" w:rsidR="00000000" w:rsidRPr="00000000">
        <w:rPr>
          <w:b w:val="1"/>
          <w:sz w:val="44"/>
          <w:szCs w:val="44"/>
          <w:rtl w:val="0"/>
        </w:rPr>
        <w:t xml:space="preserve">Special abilities</w:t>
      </w:r>
    </w:p>
    <w:p w:rsidR="00000000" w:rsidDel="00000000" w:rsidP="00000000" w:rsidRDefault="00000000" w:rsidRPr="00000000" w14:paraId="00000215">
      <w:pPr>
        <w:keepNext w:val="1"/>
        <w:keepLines w:val="1"/>
        <w:spacing w:after="0" w:before="240" w:lineRule="auto"/>
        <w:ind w:firstLine="720"/>
        <w:rPr>
          <w:sz w:val="28"/>
          <w:szCs w:val="28"/>
        </w:rPr>
      </w:pPr>
      <w:bookmarkStart w:colFirst="0" w:colLast="0" w:name="_heading=h.kssrjgsylrp3" w:id="20"/>
      <w:bookmarkEnd w:id="20"/>
      <w:r w:rsidDel="00000000" w:rsidR="00000000" w:rsidRPr="00000000">
        <w:rPr>
          <w:sz w:val="28"/>
          <w:szCs w:val="28"/>
          <w:rtl w:val="0"/>
        </w:rPr>
        <w:t xml:space="preserve">I really liked how FaaFlax rpd being demon. What if we make it an official feature in a way that every player can get some abilities or personal stats? </w:t>
      </w:r>
    </w:p>
    <w:p w:rsidR="00000000" w:rsidDel="00000000" w:rsidP="00000000" w:rsidRDefault="00000000" w:rsidRPr="00000000" w14:paraId="00000216">
      <w:pPr>
        <w:keepNext w:val="1"/>
        <w:keepLines w:val="1"/>
        <w:spacing w:after="0" w:before="240" w:lineRule="auto"/>
        <w:ind w:firstLine="720"/>
        <w:rPr>
          <w:sz w:val="28"/>
          <w:szCs w:val="28"/>
        </w:rPr>
      </w:pPr>
      <w:bookmarkStart w:colFirst="0" w:colLast="0" w:name="_heading=h.3dt5ypa51k2h" w:id="21"/>
      <w:bookmarkEnd w:id="21"/>
      <w:r w:rsidDel="00000000" w:rsidR="00000000" w:rsidRPr="00000000">
        <w:rPr>
          <w:sz w:val="28"/>
          <w:szCs w:val="28"/>
          <w:rtl w:val="0"/>
        </w:rPr>
        <w:t xml:space="preserve">The easiest and best way I can see this is that different players could set up different struggle time for themselves. In case they have more struggle time, they can get some benefits from that, maybe as items, like, diamond/netherite/gold/iron/totem valuable reward for being tied for some time, making being tied valuable by itself. </w:t>
      </w:r>
    </w:p>
    <w:p w:rsidR="00000000" w:rsidDel="00000000" w:rsidP="00000000" w:rsidRDefault="00000000" w:rsidRPr="00000000" w14:paraId="00000217">
      <w:pPr>
        <w:keepNext w:val="1"/>
        <w:keepLines w:val="1"/>
        <w:spacing w:after="0" w:before="240" w:lineRule="auto"/>
        <w:ind w:firstLine="720"/>
        <w:rPr>
          <w:sz w:val="28"/>
          <w:szCs w:val="28"/>
        </w:rPr>
      </w:pPr>
      <w:bookmarkStart w:colFirst="0" w:colLast="0" w:name="_heading=h.xuiazrahl840" w:id="22"/>
      <w:bookmarkEnd w:id="22"/>
      <w:r w:rsidDel="00000000" w:rsidR="00000000" w:rsidRPr="00000000">
        <w:rPr>
          <w:sz w:val="28"/>
          <w:szCs w:val="28"/>
          <w:rtl w:val="0"/>
        </w:rPr>
        <w:t xml:space="preserve">In case players endure everything and don’t use /norp often, they can also get some benefits. There are some players who like harsh rp and this way players will be able to see that easier by checking their status.</w:t>
      </w:r>
    </w:p>
    <w:p w:rsidR="00000000" w:rsidDel="00000000" w:rsidP="00000000" w:rsidRDefault="00000000" w:rsidRPr="00000000" w14:paraId="00000218">
      <w:pPr>
        <w:keepNext w:val="1"/>
        <w:keepLines w:val="1"/>
        <w:spacing w:after="0" w:before="240" w:lineRule="auto"/>
        <w:ind w:firstLine="720"/>
        <w:rPr>
          <w:sz w:val="28"/>
          <w:szCs w:val="28"/>
        </w:rPr>
      </w:pPr>
      <w:bookmarkStart w:colFirst="0" w:colLast="0" w:name="_heading=h.2qicbjsyucaf" w:id="23"/>
      <w:bookmarkEnd w:id="23"/>
      <w:r w:rsidDel="00000000" w:rsidR="00000000" w:rsidRPr="00000000">
        <w:rPr>
          <w:sz w:val="28"/>
          <w:szCs w:val="28"/>
          <w:rtl w:val="0"/>
        </w:rPr>
        <w:t xml:space="preserve">Abilities can go much more complex to actually choosing to play as a demon, robot or something else if idea will develop. </w:t>
      </w:r>
    </w:p>
    <w:p w:rsidR="00000000" w:rsidDel="00000000" w:rsidP="00000000" w:rsidRDefault="00000000" w:rsidRPr="00000000" w14:paraId="00000219">
      <w:pPr>
        <w:keepNext w:val="1"/>
        <w:keepLines w:val="1"/>
        <w:spacing w:after="0" w:before="240" w:lineRule="auto"/>
        <w:jc w:val="center"/>
        <w:rPr>
          <w:b w:val="1"/>
          <w:sz w:val="44"/>
          <w:szCs w:val="44"/>
        </w:rPr>
      </w:pPr>
      <w:bookmarkStart w:colFirst="0" w:colLast="0" w:name="_heading=h.2jxsxqh" w:id="18"/>
      <w:bookmarkEnd w:id="18"/>
      <w:r w:rsidDel="00000000" w:rsidR="00000000" w:rsidRPr="00000000">
        <w:rPr>
          <w:b w:val="1"/>
          <w:sz w:val="44"/>
          <w:szCs w:val="44"/>
          <w:rtl w:val="0"/>
        </w:rPr>
        <w:t xml:space="preserve">Permaties and high resistant restraints by agreement?</w:t>
      </w:r>
    </w:p>
    <w:p w:rsidR="00000000" w:rsidDel="00000000" w:rsidP="00000000" w:rsidRDefault="00000000" w:rsidRPr="00000000" w14:paraId="0000021A">
      <w:pPr>
        <w:keepNext w:val="1"/>
        <w:keepLines w:val="1"/>
        <w:spacing w:after="0" w:before="240" w:lineRule="auto"/>
        <w:ind w:firstLine="720"/>
        <w:rPr>
          <w:sz w:val="28"/>
          <w:szCs w:val="28"/>
        </w:rPr>
      </w:pPr>
      <w:bookmarkStart w:colFirst="0" w:colLast="0" w:name="_heading=h.2qicbjsyucaf" w:id="23"/>
      <w:bookmarkEnd w:id="23"/>
      <w:r w:rsidDel="00000000" w:rsidR="00000000" w:rsidRPr="00000000">
        <w:rPr>
          <w:sz w:val="28"/>
          <w:szCs w:val="28"/>
          <w:rtl w:val="0"/>
        </w:rPr>
        <w:t xml:space="preserve">I guess some people will still want good permaties and good 10k+ restraints. What about making this into sort of an agreement between two people? Maybe there will be a command, which can be sent to a specific player, which will ask “do you want to allow player N to tie you in 10k?” By answering yes, all restraints can be applied on character with more durability than regular. And same or different agreement can disable ability for other players to untie specific player. </w:t>
      </w:r>
    </w:p>
    <w:p w:rsidR="00000000" w:rsidDel="00000000" w:rsidP="00000000" w:rsidRDefault="00000000" w:rsidRPr="00000000" w14:paraId="0000021B">
      <w:pPr>
        <w:keepNext w:val="1"/>
        <w:keepLines w:val="1"/>
        <w:spacing w:after="0" w:before="240" w:lineRule="auto"/>
        <w:ind w:firstLine="720"/>
        <w:rPr>
          <w:sz w:val="28"/>
          <w:szCs w:val="28"/>
        </w:rPr>
      </w:pPr>
      <w:bookmarkStart w:colFirst="0" w:colLast="0" w:name="_heading=h.8rty0km8cwav" w:id="24"/>
      <w:bookmarkEnd w:id="24"/>
      <w:r w:rsidDel="00000000" w:rsidR="00000000" w:rsidRPr="00000000">
        <w:rPr>
          <w:sz w:val="28"/>
          <w:szCs w:val="28"/>
          <w:rtl w:val="0"/>
        </w:rPr>
        <w:t xml:space="preserve">Alternatively this can be realized in a way that the player himself should write a command in which he specifies the biggest amount of restraint he can be in, there should be 2 or 3 options: Regular, regular to 10k, regular to insane (millions of resistance?).</w:t>
      </w:r>
    </w:p>
    <w:p w:rsidR="00000000" w:rsidDel="00000000" w:rsidP="00000000" w:rsidRDefault="00000000" w:rsidRPr="00000000" w14:paraId="0000021C">
      <w:pPr>
        <w:keepNext w:val="1"/>
        <w:keepLines w:val="1"/>
        <w:spacing w:after="0" w:before="240" w:lineRule="auto"/>
        <w:jc w:val="center"/>
        <w:rPr>
          <w:b w:val="1"/>
          <w:sz w:val="44"/>
          <w:szCs w:val="44"/>
        </w:rPr>
      </w:pPr>
      <w:bookmarkStart w:colFirst="0" w:colLast="0" w:name="_heading=h.2jxsxqh" w:id="18"/>
      <w:bookmarkEnd w:id="18"/>
      <w:r w:rsidDel="00000000" w:rsidR="00000000" w:rsidRPr="00000000">
        <w:rPr>
          <w:b w:val="1"/>
          <w:sz w:val="44"/>
          <w:szCs w:val="44"/>
          <w:rtl w:val="0"/>
        </w:rPr>
        <w:t xml:space="preserve">Totem of undying block KO?</w:t>
      </w:r>
    </w:p>
    <w:p w:rsidR="00000000" w:rsidDel="00000000" w:rsidP="00000000" w:rsidRDefault="00000000" w:rsidRPr="00000000" w14:paraId="0000021D">
      <w:pPr>
        <w:keepNext w:val="1"/>
        <w:keepLines w:val="1"/>
        <w:spacing w:after="0" w:before="240" w:lineRule="auto"/>
        <w:ind w:firstLine="720"/>
        <w:rPr>
          <w:sz w:val="28"/>
          <w:szCs w:val="28"/>
        </w:rPr>
      </w:pPr>
      <w:bookmarkStart w:colFirst="0" w:colLast="0" w:name="_heading=h.2qicbjsyucaf" w:id="23"/>
      <w:bookmarkEnd w:id="23"/>
      <w:r w:rsidDel="00000000" w:rsidR="00000000" w:rsidRPr="00000000">
        <w:rPr>
          <w:sz w:val="28"/>
          <w:szCs w:val="28"/>
          <w:rtl w:val="0"/>
        </w:rPr>
        <w:t xml:space="preserve">I guess this is their usage now…?</w:t>
      </w:r>
    </w:p>
    <w:p w:rsidR="00000000" w:rsidDel="00000000" w:rsidP="00000000" w:rsidRDefault="00000000" w:rsidRPr="00000000" w14:paraId="0000021E">
      <w:pPr>
        <w:keepNext w:val="1"/>
        <w:keepLines w:val="1"/>
        <w:spacing w:after="0" w:before="240" w:lineRule="auto"/>
        <w:ind w:firstLine="720"/>
        <w:rPr>
          <w:sz w:val="28"/>
          <w:szCs w:val="28"/>
        </w:rPr>
      </w:pPr>
      <w:bookmarkStart w:colFirst="0" w:colLast="0" w:name="_heading=h.uv898e81zxhv" w:id="25"/>
      <w:bookmarkEnd w:id="25"/>
      <w:r w:rsidDel="00000000" w:rsidR="00000000" w:rsidRPr="00000000">
        <w:rPr>
          <w:sz w:val="28"/>
          <w:szCs w:val="28"/>
          <w:rtl w:val="0"/>
        </w:rPr>
        <w:t xml:space="preserve">New: Totem of undying should be tied instead of player</w:t>
      </w:r>
    </w:p>
    <w:p w:rsidR="00000000" w:rsidDel="00000000" w:rsidP="00000000" w:rsidRDefault="00000000" w:rsidRPr="00000000" w14:paraId="0000021F">
      <w:pPr>
        <w:keepNext w:val="1"/>
        <w:keepLines w:val="1"/>
        <w:spacing w:after="0" w:before="240" w:lineRule="auto"/>
        <w:jc w:val="center"/>
        <w:rPr>
          <w:b w:val="1"/>
          <w:sz w:val="44"/>
          <w:szCs w:val="44"/>
        </w:rPr>
      </w:pPr>
      <w:bookmarkStart w:colFirst="0" w:colLast="0" w:name="_heading=h.2jxsxqh" w:id="18"/>
      <w:bookmarkEnd w:id="18"/>
      <w:r w:rsidDel="00000000" w:rsidR="00000000" w:rsidRPr="00000000">
        <w:rPr>
          <w:b w:val="1"/>
          <w:sz w:val="44"/>
          <w:szCs w:val="44"/>
          <w:rtl w:val="0"/>
        </w:rPr>
        <w:t xml:space="preserve">Fixing restraints is not instant.</w:t>
      </w:r>
    </w:p>
    <w:p w:rsidR="00000000" w:rsidDel="00000000" w:rsidP="00000000" w:rsidRDefault="00000000" w:rsidRPr="00000000" w14:paraId="00000220">
      <w:pPr>
        <w:keepNext w:val="1"/>
        <w:keepLines w:val="1"/>
        <w:spacing w:after="0" w:before="240" w:lineRule="auto"/>
        <w:ind w:firstLine="720"/>
        <w:rPr>
          <w:sz w:val="28"/>
          <w:szCs w:val="28"/>
        </w:rPr>
      </w:pPr>
      <w:bookmarkStart w:colFirst="0" w:colLast="0" w:name="_heading=h.2qicbjsyucaf" w:id="23"/>
      <w:bookmarkEnd w:id="23"/>
      <w:r w:rsidDel="00000000" w:rsidR="00000000" w:rsidRPr="00000000">
        <w:rPr>
          <w:sz w:val="28"/>
          <w:szCs w:val="28"/>
          <w:rtl w:val="0"/>
        </w:rPr>
        <w:t xml:space="preserve"> Since I’ve already described an idea where even using a knife isn’t instant, strengthening restraints by another player should also not be instant. (Maybe instant things should be avoided even in most other mod mechanics. After all, tying is never done instantly irl.)</w:t>
      </w:r>
    </w:p>
    <w:p w:rsidR="00000000" w:rsidDel="00000000" w:rsidP="00000000" w:rsidRDefault="00000000" w:rsidRPr="00000000" w14:paraId="00000221">
      <w:pPr>
        <w:keepNext w:val="1"/>
        <w:keepLines w:val="1"/>
        <w:spacing w:after="0" w:before="240" w:lineRule="auto"/>
        <w:jc w:val="center"/>
        <w:rPr>
          <w:b w:val="1"/>
          <w:sz w:val="44"/>
          <w:szCs w:val="44"/>
        </w:rPr>
      </w:pPr>
      <w:bookmarkStart w:colFirst="0" w:colLast="0" w:name="_heading=h.2jxsxqh" w:id="18"/>
      <w:bookmarkEnd w:id="18"/>
      <w:r w:rsidDel="00000000" w:rsidR="00000000" w:rsidRPr="00000000">
        <w:rPr>
          <w:b w:val="1"/>
          <w:sz w:val="44"/>
          <w:szCs w:val="44"/>
          <w:rtl w:val="0"/>
        </w:rPr>
        <w:t xml:space="preserve">Possible arm poses for mod</w:t>
      </w:r>
    </w:p>
    <w:p w:rsidR="00000000" w:rsidDel="00000000" w:rsidP="00000000" w:rsidRDefault="00000000" w:rsidRPr="00000000" w14:paraId="00000222">
      <w:pPr>
        <w:keepNext w:val="1"/>
        <w:keepLines w:val="1"/>
        <w:spacing w:after="0" w:before="240" w:lineRule="auto"/>
        <w:jc w:val="center"/>
        <w:rPr>
          <w:b w:val="1"/>
          <w:sz w:val="44"/>
          <w:szCs w:val="44"/>
        </w:rPr>
      </w:pPr>
      <w:bookmarkStart w:colFirst="0" w:colLast="0" w:name="_heading=h.z7rd389dhh4s" w:id="26"/>
      <w:bookmarkEnd w:id="26"/>
      <w:r w:rsidDel="00000000" w:rsidR="00000000" w:rsidRPr="00000000">
        <w:rPr>
          <w:b w:val="1"/>
          <w:sz w:val="44"/>
          <w:szCs w:val="44"/>
        </w:rPr>
        <w:drawing>
          <wp:inline distB="114300" distT="114300" distL="114300" distR="114300">
            <wp:extent cx="5941113" cy="3313313"/>
            <wp:effectExtent b="0" l="0" r="0" t="0"/>
            <wp:docPr id="71923728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1113" cy="33133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23">
      <w:pPr>
        <w:keepNext w:val="1"/>
        <w:keepLines w:val="1"/>
        <w:spacing w:after="0" w:before="240" w:lineRule="auto"/>
        <w:jc w:val="center"/>
        <w:rPr>
          <w:b w:val="1"/>
          <w:sz w:val="44"/>
          <w:szCs w:val="44"/>
        </w:rPr>
      </w:pPr>
      <w:bookmarkStart w:colFirst="0" w:colLast="0" w:name="_heading=h.52ziuwxbs60" w:id="27"/>
      <w:bookmarkEnd w:id="27"/>
      <w:r w:rsidDel="00000000" w:rsidR="00000000" w:rsidRPr="00000000">
        <w:rPr>
          <w:b w:val="1"/>
          <w:sz w:val="44"/>
          <w:szCs w:val="44"/>
          <w:rtl w:val="0"/>
        </w:rPr>
        <w:t xml:space="preserve">Changing pose mechanic</w:t>
      </w:r>
    </w:p>
    <w:p w:rsidR="00000000" w:rsidDel="00000000" w:rsidP="00000000" w:rsidRDefault="00000000" w:rsidRPr="00000000" w14:paraId="00000224">
      <w:pPr>
        <w:keepNext w:val="1"/>
        <w:keepLines w:val="1"/>
        <w:spacing w:after="0" w:before="240" w:lineRule="auto"/>
        <w:jc w:val="center"/>
        <w:rPr>
          <w:b w:val="1"/>
          <w:sz w:val="44"/>
          <w:szCs w:val="44"/>
        </w:rPr>
      </w:pPr>
      <w:bookmarkStart w:colFirst="0" w:colLast="0" w:name="_heading=h.6p6xnervlvn" w:id="28"/>
      <w:bookmarkEnd w:id="28"/>
      <w:r w:rsidDel="00000000" w:rsidR="00000000" w:rsidRPr="00000000">
        <w:rPr>
          <w:b w:val="1"/>
          <w:sz w:val="44"/>
          <w:szCs w:val="44"/>
        </w:rPr>
        <w:drawing>
          <wp:inline distB="114300" distT="114300" distL="114300" distR="114300">
            <wp:extent cx="5253256" cy="6777038"/>
            <wp:effectExtent b="0" l="0" r="0" t="0"/>
            <wp:docPr id="719237276"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253256" cy="6777038"/>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keepNext w:val="1"/>
        <w:keepLines w:val="1"/>
        <w:spacing w:after="0" w:before="240" w:lineRule="auto"/>
        <w:rPr>
          <w:sz w:val="28"/>
          <w:szCs w:val="28"/>
        </w:rPr>
      </w:pPr>
      <w:bookmarkStart w:colFirst="0" w:colLast="0" w:name="_heading=h.lb7bjbejfbnm" w:id="29"/>
      <w:bookmarkEnd w:id="29"/>
      <w:r w:rsidDel="00000000" w:rsidR="00000000" w:rsidRPr="00000000">
        <w:rPr>
          <w:sz w:val="28"/>
          <w:szCs w:val="28"/>
          <w:rtl w:val="0"/>
        </w:rPr>
        <w:t xml:space="preserve">*shift or space</w:t>
      </w:r>
      <w:r w:rsidDel="00000000" w:rsidR="00000000" w:rsidRPr="00000000">
        <w:br w:type="page"/>
      </w:r>
      <w:r w:rsidDel="00000000" w:rsidR="00000000" w:rsidRPr="00000000">
        <w:rPr>
          <w:rtl w:val="0"/>
        </w:rPr>
      </w:r>
    </w:p>
    <w:p w:rsidR="00000000" w:rsidDel="00000000" w:rsidP="00000000" w:rsidRDefault="00000000" w:rsidRPr="00000000" w14:paraId="00000226">
      <w:pPr>
        <w:keepNext w:val="1"/>
        <w:keepLines w:val="1"/>
        <w:spacing w:after="0" w:before="240" w:lineRule="auto"/>
        <w:jc w:val="center"/>
        <w:rPr>
          <w:b w:val="1"/>
          <w:sz w:val="44"/>
          <w:szCs w:val="44"/>
        </w:rPr>
      </w:pPr>
      <w:bookmarkStart w:colFirst="0" w:colLast="0" w:name="_heading=h.ety8pwkuopxx" w:id="30"/>
      <w:bookmarkEnd w:id="30"/>
      <w:r w:rsidDel="00000000" w:rsidR="00000000" w:rsidRPr="00000000">
        <w:rPr>
          <w:b w:val="1"/>
          <w:sz w:val="44"/>
          <w:szCs w:val="44"/>
        </w:rPr>
        <w:drawing>
          <wp:inline distB="114300" distT="114300" distL="114300" distR="114300">
            <wp:extent cx="5943600" cy="6083300"/>
            <wp:effectExtent b="0" l="0" r="0" t="0"/>
            <wp:docPr id="719237280"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keepNext w:val="1"/>
        <w:keepLines w:val="1"/>
        <w:spacing w:after="0" w:before="240" w:lineRule="auto"/>
        <w:jc w:val="center"/>
        <w:rPr>
          <w:b w:val="1"/>
          <w:sz w:val="44"/>
          <w:szCs w:val="44"/>
        </w:rPr>
      </w:pPr>
      <w:bookmarkStart w:colFirst="0" w:colLast="0" w:name="_heading=h.osp7j66jkbt" w:id="31"/>
      <w:bookmarkEnd w:id="31"/>
      <w:r w:rsidDel="00000000" w:rsidR="00000000" w:rsidRPr="00000000">
        <w:br w:type="page"/>
      </w:r>
      <w:r w:rsidDel="00000000" w:rsidR="00000000" w:rsidRPr="00000000">
        <w:rPr>
          <w:rtl w:val="0"/>
        </w:rPr>
      </w:r>
    </w:p>
    <w:p w:rsidR="00000000" w:rsidDel="00000000" w:rsidP="00000000" w:rsidRDefault="00000000" w:rsidRPr="00000000" w14:paraId="00000228">
      <w:pPr>
        <w:keepNext w:val="1"/>
        <w:keepLines w:val="1"/>
        <w:spacing w:after="0" w:before="240" w:lineRule="auto"/>
        <w:jc w:val="center"/>
        <w:rPr>
          <w:b w:val="1"/>
          <w:sz w:val="44"/>
          <w:szCs w:val="44"/>
        </w:rPr>
      </w:pPr>
      <w:bookmarkStart w:colFirst="0" w:colLast="0" w:name="_heading=h.q5jgwg8nqqaa" w:id="32"/>
      <w:bookmarkEnd w:id="32"/>
      <w:r w:rsidDel="00000000" w:rsidR="00000000" w:rsidRPr="00000000">
        <w:rPr>
          <w:b w:val="1"/>
          <w:sz w:val="44"/>
          <w:szCs w:val="44"/>
          <w:rtl w:val="0"/>
        </w:rPr>
        <w:t xml:space="preserve">Possible ingame interface:</w:t>
      </w:r>
      <w:r w:rsidDel="00000000" w:rsidR="00000000" w:rsidRPr="00000000">
        <w:rPr>
          <w:b w:val="1"/>
          <w:sz w:val="44"/>
          <w:szCs w:val="44"/>
        </w:rPr>
        <w:drawing>
          <wp:inline distB="114300" distT="114300" distL="114300" distR="114300">
            <wp:extent cx="5943600" cy="4495800"/>
            <wp:effectExtent b="0" l="0" r="0" t="0"/>
            <wp:docPr id="719237284"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449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29">
      <w:pPr>
        <w:keepNext w:val="1"/>
        <w:keepLines w:val="1"/>
        <w:spacing w:after="0" w:before="240" w:lineRule="auto"/>
        <w:jc w:val="center"/>
        <w:rPr>
          <w:b w:val="1"/>
          <w:sz w:val="44"/>
          <w:szCs w:val="44"/>
        </w:rPr>
      </w:pPr>
      <w:bookmarkStart w:colFirst="0" w:colLast="0" w:name="_heading=h.848emhe1te18" w:id="33"/>
      <w:bookmarkEnd w:id="33"/>
      <w:r w:rsidDel="00000000" w:rsidR="00000000" w:rsidRPr="00000000">
        <w:rPr>
          <w:b w:val="1"/>
          <w:sz w:val="44"/>
          <w:szCs w:val="44"/>
          <w:rtl w:val="0"/>
        </w:rPr>
        <w:t xml:space="preserve">Use any item with struggle minigames</w:t>
      </w:r>
    </w:p>
    <w:sdt>
      <w:sdtPr>
        <w:tag w:val="goog_rdk_4"/>
      </w:sdtPr>
      <w:sdtContent>
        <w:p w:rsidR="00000000" w:rsidDel="00000000" w:rsidP="00000000" w:rsidRDefault="00000000" w:rsidRPr="00000000" w14:paraId="0000022A">
          <w:pPr>
            <w:keepNext w:val="1"/>
            <w:keepLines w:val="1"/>
            <w:spacing w:after="0" w:before="240" w:lineRule="auto"/>
            <w:jc w:val="center"/>
            <w:rPr>
              <w:b w:val="1"/>
              <w:sz w:val="62"/>
              <w:szCs w:val="62"/>
              <w:rPrChange w:author="PixelGameboy" w:id="1" w:date="2023-12-13T04:11:46Z">
                <w:rPr>
                  <w:b w:val="1"/>
                  <w:sz w:val="44"/>
                  <w:szCs w:val="44"/>
                </w:rPr>
              </w:rPrChange>
            </w:rPr>
          </w:pPr>
          <w:bookmarkStart w:colFirst="0" w:colLast="0" w:name="_heading=h.1c2iijd83szt" w:id="34"/>
          <w:bookmarkEnd w:id="34"/>
          <w:sdt>
            <w:sdtPr>
              <w:tag w:val="goog_rdk_1"/>
            </w:sdtPr>
            <w:sdtContent>
              <w:del w:author="Anonymous" w:id="0" w:date="2024-07-25T11:06:31Z">
                <w:r w:rsidDel="00000000" w:rsidR="00000000" w:rsidRPr="00000000">
                  <w:rPr>
                    <w:b w:val="1"/>
                    <w:sz w:val="44"/>
                    <w:szCs w:val="44"/>
                  </w:rPr>
                  <w:drawing>
                    <wp:inline distB="114300" distT="114300" distL="114300" distR="114300">
                      <wp:extent cx="5943600" cy="4267200"/>
                      <wp:effectExtent b="0" l="0" r="0" t="0"/>
                      <wp:docPr id="71923728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4267200"/>
                              </a:xfrm>
                              <a:prstGeom prst="rect"/>
                              <a:ln/>
                            </pic:spPr>
                          </pic:pic>
                        </a:graphicData>
                      </a:graphic>
                    </wp:inline>
                  </w:drawing>
                </w:r>
              </w:del>
            </w:sdtContent>
          </w:sdt>
          <w:sdt>
            <w:sdtPr>
              <w:tag w:val="goog_rdk_2"/>
            </w:sdtPr>
            <w:sdtContent>
              <w:r w:rsidDel="00000000" w:rsidR="00000000" w:rsidRPr="00000000">
                <w:rPr>
                  <w:rtl w:val="0"/>
                </w:rPr>
              </w:r>
            </w:sdtContent>
          </w:sdt>
          <w:sdt>
            <w:sdtPr>
              <w:tag w:val="goog_rdk_3"/>
            </w:sdtPr>
            <w:sdtContent>
              <w:ins w:author="Anonymous" w:id="0" w:date="2024-07-25T11:06:31Z">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171450</wp:posOffset>
                      </wp:positionV>
                      <wp:extent cx="5943600" cy="4267200"/>
                      <wp:effectExtent b="0" l="0" r="0" t="0"/>
                      <wp:wrapNone/>
                      <wp:docPr id="71923728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4267200"/>
                              </a:xfrm>
                              <a:prstGeom prst="rect"/>
                              <a:ln/>
                            </pic:spPr>
                          </pic:pic>
                        </a:graphicData>
                      </a:graphic>
                    </wp:anchor>
                  </w:drawing>
                </w:r>
              </w:ins>
            </w:sdtContent>
          </w:sdt>
        </w:p>
      </w:sdtContent>
    </w:sdt>
    <w:p w:rsidR="00000000" w:rsidDel="00000000" w:rsidP="00000000" w:rsidRDefault="00000000" w:rsidRPr="00000000" w14:paraId="0000022B">
      <w:pPr>
        <w:keepNext w:val="1"/>
        <w:keepLines w:val="1"/>
        <w:spacing w:after="0" w:before="240" w:lineRule="auto"/>
        <w:jc w:val="center"/>
        <w:rPr>
          <w:b w:val="1"/>
          <w:sz w:val="44"/>
          <w:szCs w:val="44"/>
        </w:rPr>
      </w:pPr>
      <w:bookmarkStart w:colFirst="0" w:colLast="0" w:name="_heading=h.7n7yg24uuzti" w:id="35"/>
      <w:bookmarkEnd w:id="35"/>
      <w:r w:rsidDel="00000000" w:rsidR="00000000" w:rsidRPr="00000000">
        <w:rPr>
          <w:b w:val="1"/>
          <w:sz w:val="44"/>
          <w:szCs w:val="44"/>
        </w:rPr>
        <w:drawing>
          <wp:inline distB="114300" distT="114300" distL="114300" distR="114300">
            <wp:extent cx="5943600" cy="3263900"/>
            <wp:effectExtent b="0" l="0" r="0" t="0"/>
            <wp:docPr id="719237277"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keepNext w:val="1"/>
        <w:keepLines w:val="1"/>
        <w:spacing w:after="0" w:before="240" w:lineRule="auto"/>
        <w:jc w:val="center"/>
        <w:rPr>
          <w:b w:val="1"/>
          <w:sz w:val="44"/>
          <w:szCs w:val="44"/>
        </w:rPr>
      </w:pPr>
      <w:bookmarkStart w:colFirst="0" w:colLast="0" w:name="_heading=h.848emhe1te18" w:id="33"/>
      <w:bookmarkEnd w:id="33"/>
      <w:r w:rsidDel="00000000" w:rsidR="00000000" w:rsidRPr="00000000">
        <w:rPr>
          <w:b w:val="1"/>
          <w:sz w:val="44"/>
          <w:szCs w:val="44"/>
          <w:rtl w:val="0"/>
        </w:rPr>
        <w:t xml:space="preserve">Stay on server forever</w:t>
      </w:r>
    </w:p>
    <w:p w:rsidR="00000000" w:rsidDel="00000000" w:rsidP="00000000" w:rsidRDefault="00000000" w:rsidRPr="00000000" w14:paraId="0000022D">
      <w:pPr>
        <w:keepNext w:val="1"/>
        <w:keepLines w:val="1"/>
        <w:spacing w:after="0" w:before="240" w:lineRule="auto"/>
        <w:rPr>
          <w:sz w:val="28"/>
          <w:szCs w:val="28"/>
        </w:rPr>
      </w:pPr>
      <w:bookmarkStart w:colFirst="0" w:colLast="0" w:name="_heading=h.lb7bjbejfbnm" w:id="29"/>
      <w:bookmarkEnd w:id="29"/>
      <w:r w:rsidDel="00000000" w:rsidR="00000000" w:rsidRPr="00000000">
        <w:rPr>
          <w:sz w:val="28"/>
          <w:szCs w:val="28"/>
          <w:rtl w:val="0"/>
        </w:rPr>
        <w:t xml:space="preserve">A mechanic which could be toggled by default or on events which makes an NPC copy of a player after he leaves the server. NPC is copying everything from the player - all tied gear. But there is no way to access its inventory or kill the npc. But you can tie, untie the NPC. In case NPC is actually killed in void, it could respawn somewhere at spawn or just disappear, not affecting Player’s life. Player should also spawn above some block when he enters to avoid the possibility of killing player on enter.</w:t>
      </w:r>
    </w:p>
    <w:p w:rsidR="00000000" w:rsidDel="00000000" w:rsidP="00000000" w:rsidRDefault="00000000" w:rsidRPr="00000000" w14:paraId="0000022E">
      <w:pPr>
        <w:keepNext w:val="1"/>
        <w:keepLines w:val="1"/>
        <w:spacing w:after="0" w:before="240" w:lineRule="auto"/>
        <w:rPr>
          <w:sz w:val="28"/>
          <w:szCs w:val="28"/>
        </w:rPr>
      </w:pPr>
      <w:bookmarkStart w:colFirst="0" w:colLast="0" w:name="_heading=h.g3bwmt3ilubw" w:id="36"/>
      <w:bookmarkEnd w:id="36"/>
      <w:r w:rsidDel="00000000" w:rsidR="00000000" w:rsidRPr="00000000">
        <w:rPr>
          <w:sz w:val="28"/>
          <w:szCs w:val="28"/>
          <w:rtl w:val="0"/>
        </w:rPr>
        <w:t xml:space="preserve">Note: Player spawns where the npc appears on his server entry. On his spawn NPC is despawning and any bondage gear is copied from npc to the character.</w:t>
      </w:r>
    </w:p>
    <w:p w:rsidR="00000000" w:rsidDel="00000000" w:rsidP="00000000" w:rsidRDefault="00000000" w:rsidRPr="00000000" w14:paraId="0000022F">
      <w:pPr>
        <w:keepNext w:val="1"/>
        <w:keepLines w:val="1"/>
        <w:spacing w:after="0" w:before="240" w:lineRule="auto"/>
        <w:jc w:val="center"/>
        <w:rPr>
          <w:b w:val="1"/>
          <w:sz w:val="44"/>
          <w:szCs w:val="44"/>
        </w:rPr>
      </w:pPr>
      <w:bookmarkStart w:colFirst="0" w:colLast="0" w:name="_heading=h.848emhe1te18" w:id="33"/>
      <w:bookmarkEnd w:id="33"/>
      <w:r w:rsidDel="00000000" w:rsidR="00000000" w:rsidRPr="00000000">
        <w:rPr>
          <w:b w:val="1"/>
          <w:sz w:val="44"/>
          <w:szCs w:val="44"/>
          <w:rtl w:val="0"/>
        </w:rPr>
        <w:t xml:space="preserve">Write on bodies</w:t>
      </w:r>
    </w:p>
    <w:p w:rsidR="00000000" w:rsidDel="00000000" w:rsidP="00000000" w:rsidRDefault="00000000" w:rsidRPr="00000000" w14:paraId="00000230">
      <w:pPr>
        <w:keepNext w:val="1"/>
        <w:keepLines w:val="1"/>
        <w:spacing w:after="0" w:before="240" w:lineRule="auto"/>
        <w:rPr>
          <w:sz w:val="28"/>
          <w:szCs w:val="28"/>
        </w:rPr>
      </w:pPr>
      <w:bookmarkStart w:colFirst="0" w:colLast="0" w:name="_heading=h.lb7bjbejfbnm" w:id="29"/>
      <w:bookmarkEnd w:id="29"/>
      <w:r w:rsidDel="00000000" w:rsidR="00000000" w:rsidRPr="00000000">
        <w:rPr>
          <w:sz w:val="28"/>
          <w:szCs w:val="28"/>
          <w:rtl w:val="0"/>
        </w:rPr>
        <w:t xml:space="preserve">Add a separate layer on player skin and edit its pixels with in-game paint mod. Or with texture load. Anyone could edit it while the player is in bondage. Different materials could be added: Markers, scars with different stay time. All tattoos or markings will work better on naked skin.</w:t>
      </w:r>
    </w:p>
    <w:p w:rsidR="00000000" w:rsidDel="00000000" w:rsidP="00000000" w:rsidRDefault="00000000" w:rsidRPr="00000000" w14:paraId="00000231">
      <w:pPr>
        <w:keepNext w:val="1"/>
        <w:keepLines w:val="1"/>
        <w:spacing w:after="0" w:before="240" w:lineRule="auto"/>
        <w:jc w:val="center"/>
        <w:rPr>
          <w:sz w:val="28"/>
          <w:szCs w:val="28"/>
        </w:rPr>
      </w:pPr>
      <w:bookmarkStart w:colFirst="0" w:colLast="0" w:name="_heading=h.66zk0r8nfjx4" w:id="37"/>
      <w:bookmarkEnd w:id="37"/>
      <w:r w:rsidDel="00000000" w:rsidR="00000000" w:rsidRPr="00000000">
        <w:rPr>
          <w:sz w:val="28"/>
          <w:szCs w:val="28"/>
        </w:rPr>
        <w:drawing>
          <wp:inline distB="114300" distT="114300" distL="114300" distR="114300">
            <wp:extent cx="2109788" cy="1345372"/>
            <wp:effectExtent b="0" l="0" r="0" t="0"/>
            <wp:docPr id="719237275"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109788" cy="1345372"/>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keepNext w:val="1"/>
        <w:keepLines w:val="1"/>
        <w:spacing w:after="0" w:before="240" w:lineRule="auto"/>
        <w:jc w:val="center"/>
        <w:rPr>
          <w:b w:val="1"/>
          <w:sz w:val="44"/>
          <w:szCs w:val="44"/>
        </w:rPr>
      </w:pPr>
      <w:bookmarkStart w:colFirst="0" w:colLast="0" w:name="_heading=h.lhw4yfr64a4i" w:id="38"/>
      <w:bookmarkEnd w:id="38"/>
      <w:r w:rsidDel="00000000" w:rsidR="00000000" w:rsidRPr="00000000">
        <w:rPr>
          <w:b w:val="1"/>
          <w:sz w:val="44"/>
          <w:szCs w:val="44"/>
          <w:rtl w:val="0"/>
        </w:rPr>
        <w:t xml:space="preserve">Shaking effects</w:t>
      </w:r>
    </w:p>
    <w:p w:rsidR="00000000" w:rsidDel="00000000" w:rsidP="00000000" w:rsidRDefault="00000000" w:rsidRPr="00000000" w14:paraId="00000233">
      <w:pPr>
        <w:keepNext w:val="1"/>
        <w:keepLines w:val="1"/>
        <w:spacing w:after="0" w:before="240" w:lineRule="auto"/>
        <w:rPr>
          <w:sz w:val="28"/>
          <w:szCs w:val="28"/>
        </w:rPr>
      </w:pPr>
      <w:bookmarkStart w:colFirst="0" w:colLast="0" w:name="_heading=h.lb7bjbejfbnm" w:id="29"/>
      <w:bookmarkEnd w:id="29"/>
      <w:r w:rsidDel="00000000" w:rsidR="00000000" w:rsidRPr="00000000">
        <w:rPr>
          <w:sz w:val="28"/>
          <w:szCs w:val="28"/>
          <w:rtl w:val="0"/>
        </w:rPr>
        <w:t xml:space="preserve">In case there is a way to add additional animated polygons to the character body, there is a possibility to add shaking effects to simulate something, for example struggle or some horny gear.</w:t>
      </w:r>
    </w:p>
    <w:p w:rsidR="00000000" w:rsidDel="00000000" w:rsidP="00000000" w:rsidRDefault="00000000" w:rsidRPr="00000000" w14:paraId="00000234">
      <w:pPr>
        <w:keepNext w:val="1"/>
        <w:keepLines w:val="1"/>
        <w:spacing w:after="0" w:before="240" w:lineRule="auto"/>
        <w:jc w:val="center"/>
        <w:rPr>
          <w:sz w:val="28"/>
          <w:szCs w:val="28"/>
        </w:rPr>
      </w:pPr>
      <w:bookmarkStart w:colFirst="0" w:colLast="0" w:name="_heading=h.emu8lbgyizrj" w:id="39"/>
      <w:bookmarkEnd w:id="39"/>
      <w:r w:rsidDel="00000000" w:rsidR="00000000" w:rsidRPr="00000000">
        <w:rPr>
          <w:b w:val="1"/>
          <w:sz w:val="44"/>
          <w:szCs w:val="44"/>
        </w:rPr>
        <w:drawing>
          <wp:inline distB="114300" distT="114300" distL="114300" distR="114300">
            <wp:extent cx="1968051" cy="2395538"/>
            <wp:effectExtent b="0" l="0" r="0" t="0"/>
            <wp:docPr id="719237282"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1968051"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keepNext w:val="1"/>
        <w:keepLines w:val="1"/>
        <w:spacing w:after="0" w:before="240" w:lineRule="auto"/>
        <w:jc w:val="center"/>
        <w:rPr>
          <w:sz w:val="28"/>
          <w:szCs w:val="28"/>
        </w:rPr>
      </w:pPr>
      <w:bookmarkStart w:colFirst="0" w:colLast="0" w:name="_heading=h.lhw4yfr64a4i" w:id="38"/>
      <w:bookmarkEnd w:id="38"/>
      <w:r w:rsidDel="00000000" w:rsidR="00000000" w:rsidRPr="00000000">
        <w:rPr>
          <w:b w:val="1"/>
          <w:sz w:val="44"/>
          <w:szCs w:val="44"/>
          <w:rtl w:val="0"/>
        </w:rPr>
        <w:t xml:space="preserve">Commands to apply tool/material stats</w:t>
      </w:r>
      <w:r w:rsidDel="00000000" w:rsidR="00000000" w:rsidRPr="00000000">
        <w:rPr>
          <w:rtl w:val="0"/>
        </w:rPr>
      </w:r>
    </w:p>
    <w:p w:rsidR="00000000" w:rsidDel="00000000" w:rsidP="00000000" w:rsidRDefault="00000000" w:rsidRPr="00000000" w14:paraId="00000236">
      <w:pPr>
        <w:keepNext w:val="1"/>
        <w:keepLines w:val="1"/>
        <w:spacing w:after="0" w:before="240" w:lineRule="auto"/>
        <w:rPr>
          <w:sz w:val="28"/>
          <w:szCs w:val="28"/>
        </w:rPr>
      </w:pPr>
      <w:bookmarkStart w:colFirst="0" w:colLast="0" w:name="_heading=h.x8cvdjfre6yw" w:id="40"/>
      <w:bookmarkEnd w:id="40"/>
      <w:r w:rsidDel="00000000" w:rsidR="00000000" w:rsidRPr="00000000">
        <w:rPr>
          <w:sz w:val="28"/>
          <w:szCs w:val="28"/>
          <w:rtl w:val="0"/>
        </w:rPr>
        <w:t xml:space="preserve">These commands could be added to apply parameters to tools or restraints:</w:t>
      </w:r>
    </w:p>
    <w:p w:rsidR="00000000" w:rsidDel="00000000" w:rsidP="00000000" w:rsidRDefault="00000000" w:rsidRPr="00000000" w14:paraId="00000237">
      <w:pPr>
        <w:keepNext w:val="1"/>
        <w:keepLines w:val="1"/>
        <w:spacing w:after="0" w:before="240" w:lineRule="auto"/>
        <w:rPr>
          <w:sz w:val="28"/>
          <w:szCs w:val="28"/>
        </w:rPr>
      </w:pPr>
      <w:bookmarkStart w:colFirst="0" w:colLast="0" w:name="_heading=h.2hbq6p3rb1lc" w:id="41"/>
      <w:bookmarkEnd w:id="41"/>
      <w:r w:rsidDel="00000000" w:rsidR="00000000" w:rsidRPr="00000000">
        <w:rPr>
          <w:sz w:val="28"/>
          <w:szCs w:val="28"/>
          <w:rtl w:val="0"/>
        </w:rPr>
        <w:t xml:space="preserve">/rn material [priority] [type] [struggle amount] </w:t>
      </w:r>
    </w:p>
    <w:p w:rsidR="00000000" w:rsidDel="00000000" w:rsidP="00000000" w:rsidRDefault="00000000" w:rsidRPr="00000000" w14:paraId="00000238">
      <w:pPr>
        <w:keepNext w:val="1"/>
        <w:keepLines w:val="1"/>
        <w:spacing w:after="0" w:before="240" w:lineRule="auto"/>
        <w:rPr>
          <w:sz w:val="28"/>
          <w:szCs w:val="28"/>
        </w:rPr>
      </w:pPr>
      <w:bookmarkStart w:colFirst="0" w:colLast="0" w:name="_heading=h.nlq8use0uchk" w:id="42"/>
      <w:bookmarkEnd w:id="42"/>
      <w:r w:rsidDel="00000000" w:rsidR="00000000" w:rsidRPr="00000000">
        <w:rPr>
          <w:sz w:val="28"/>
          <w:szCs w:val="28"/>
          <w:rtl w:val="0"/>
        </w:rPr>
        <w:t xml:space="preserve">&gt; Priority - materail layer from 1 to 10 on body. </w:t>
      </w:r>
    </w:p>
    <w:p w:rsidR="00000000" w:rsidDel="00000000" w:rsidP="00000000" w:rsidRDefault="00000000" w:rsidRPr="00000000" w14:paraId="00000239">
      <w:pPr>
        <w:keepNext w:val="1"/>
        <w:keepLines w:val="1"/>
        <w:spacing w:after="0" w:before="240" w:lineRule="auto"/>
        <w:rPr>
          <w:sz w:val="28"/>
          <w:szCs w:val="28"/>
        </w:rPr>
      </w:pPr>
      <w:bookmarkStart w:colFirst="0" w:colLast="0" w:name="_heading=h.qwpmxn4yzfz4" w:id="43"/>
      <w:bookmarkEnd w:id="43"/>
      <w:r w:rsidDel="00000000" w:rsidR="00000000" w:rsidRPr="00000000">
        <w:rPr>
          <w:sz w:val="28"/>
          <w:szCs w:val="28"/>
          <w:rtl w:val="0"/>
        </w:rPr>
        <w:t xml:space="preserve">&gt; Type - material type: anything like wood, rubber, metal, magic, rope and so on. </w:t>
      </w:r>
    </w:p>
    <w:p w:rsidR="00000000" w:rsidDel="00000000" w:rsidP="00000000" w:rsidRDefault="00000000" w:rsidRPr="00000000" w14:paraId="0000023A">
      <w:pPr>
        <w:keepNext w:val="1"/>
        <w:keepLines w:val="1"/>
        <w:spacing w:after="0" w:before="240" w:lineRule="auto"/>
        <w:rPr>
          <w:sz w:val="28"/>
          <w:szCs w:val="28"/>
        </w:rPr>
      </w:pPr>
      <w:bookmarkStart w:colFirst="0" w:colLast="0" w:name="_heading=h.endb2lge90se" w:id="44"/>
      <w:bookmarkEnd w:id="44"/>
      <w:r w:rsidDel="00000000" w:rsidR="00000000" w:rsidRPr="00000000">
        <w:rPr>
          <w:sz w:val="28"/>
          <w:szCs w:val="28"/>
          <w:rtl w:val="0"/>
        </w:rPr>
        <w:t xml:space="preserve">&gt; Struggle amount - how many numbers will material add to bind. (in case restraint wont have any material, tool maximum struggle multiplyer will apply) </w:t>
      </w:r>
    </w:p>
    <w:p w:rsidR="00000000" w:rsidDel="00000000" w:rsidP="00000000" w:rsidRDefault="00000000" w:rsidRPr="00000000" w14:paraId="0000023B">
      <w:pPr>
        <w:keepNext w:val="1"/>
        <w:keepLines w:val="1"/>
        <w:spacing w:after="0" w:before="240" w:lineRule="auto"/>
        <w:rPr>
          <w:sz w:val="28"/>
          <w:szCs w:val="28"/>
        </w:rPr>
      </w:pPr>
      <w:bookmarkStart w:colFirst="0" w:colLast="0" w:name="_heading=h.88qqgebkkky4" w:id="45"/>
      <w:bookmarkEnd w:id="45"/>
      <w:r w:rsidDel="00000000" w:rsidR="00000000" w:rsidRPr="00000000">
        <w:rPr>
          <w:sz w:val="28"/>
          <w:szCs w:val="28"/>
          <w:rtl w:val="0"/>
        </w:rPr>
        <w:t xml:space="preserve">/rn struggle [true or false] </w:t>
      </w:r>
    </w:p>
    <w:p w:rsidR="00000000" w:rsidDel="00000000" w:rsidP="00000000" w:rsidRDefault="00000000" w:rsidRPr="00000000" w14:paraId="0000023C">
      <w:pPr>
        <w:keepNext w:val="1"/>
        <w:keepLines w:val="1"/>
        <w:numPr>
          <w:ilvl w:val="0"/>
          <w:numId w:val="5"/>
        </w:numPr>
        <w:spacing w:after="0" w:before="240" w:lineRule="auto"/>
        <w:ind w:left="720" w:hanging="360"/>
        <w:rPr>
          <w:sz w:val="28"/>
          <w:szCs w:val="28"/>
          <w:u w:val="none"/>
        </w:rPr>
      </w:pPr>
      <w:bookmarkStart w:colFirst="0" w:colLast="0" w:name="_heading=h.s7k2u1hm5wvw" w:id="46"/>
      <w:bookmarkEnd w:id="46"/>
      <w:r w:rsidDel="00000000" w:rsidR="00000000" w:rsidRPr="00000000">
        <w:rPr>
          <w:sz w:val="28"/>
          <w:szCs w:val="28"/>
          <w:rtl w:val="0"/>
        </w:rPr>
        <w:t xml:space="preserve"> can you use held tool for struggle at all? </w:t>
      </w:r>
    </w:p>
    <w:p w:rsidR="00000000" w:rsidDel="00000000" w:rsidP="00000000" w:rsidRDefault="00000000" w:rsidRPr="00000000" w14:paraId="0000023D">
      <w:pPr>
        <w:keepNext w:val="1"/>
        <w:keepLines w:val="1"/>
        <w:spacing w:after="0" w:before="240" w:lineRule="auto"/>
        <w:rPr>
          <w:sz w:val="28"/>
          <w:szCs w:val="28"/>
        </w:rPr>
      </w:pPr>
      <w:bookmarkStart w:colFirst="0" w:colLast="0" w:name="_heading=h.6bdkkjqesngr" w:id="47"/>
      <w:bookmarkEnd w:id="47"/>
      <w:r w:rsidDel="00000000" w:rsidR="00000000" w:rsidRPr="00000000">
        <w:rPr>
          <w:sz w:val="28"/>
          <w:szCs w:val="28"/>
          <w:rtl w:val="0"/>
        </w:rPr>
        <w:t xml:space="preserve">/rn materialstruggle [type] [multiply]</w:t>
      </w:r>
    </w:p>
    <w:p w:rsidR="00000000" w:rsidDel="00000000" w:rsidP="00000000" w:rsidRDefault="00000000" w:rsidRPr="00000000" w14:paraId="0000023E">
      <w:pPr>
        <w:keepNext w:val="1"/>
        <w:keepLines w:val="1"/>
        <w:numPr>
          <w:ilvl w:val="0"/>
          <w:numId w:val="6"/>
        </w:numPr>
        <w:spacing w:after="0" w:before="240" w:lineRule="auto"/>
        <w:ind w:left="720" w:hanging="360"/>
        <w:rPr>
          <w:sz w:val="28"/>
          <w:szCs w:val="28"/>
          <w:u w:val="none"/>
        </w:rPr>
      </w:pPr>
      <w:bookmarkStart w:colFirst="0" w:colLast="0" w:name="_heading=h.v49p89svt5c1" w:id="48"/>
      <w:bookmarkEnd w:id="48"/>
      <w:r w:rsidDel="00000000" w:rsidR="00000000" w:rsidRPr="00000000">
        <w:rPr>
          <w:sz w:val="28"/>
          <w:szCs w:val="28"/>
          <w:rtl w:val="0"/>
        </w:rPr>
        <w:t xml:space="preserve"> makes tool cut specific material with specific multiplyer. (Like "wood x2") </w:t>
      </w:r>
    </w:p>
    <w:p w:rsidR="00000000" w:rsidDel="00000000" w:rsidP="00000000" w:rsidRDefault="00000000" w:rsidRPr="00000000" w14:paraId="0000023F">
      <w:pPr>
        <w:keepNext w:val="1"/>
        <w:keepLines w:val="1"/>
        <w:spacing w:after="0" w:before="240" w:lineRule="auto"/>
        <w:rPr>
          <w:sz w:val="28"/>
          <w:szCs w:val="28"/>
        </w:rPr>
      </w:pPr>
      <w:bookmarkStart w:colFirst="0" w:colLast="0" w:name="_heading=h.yfy46ewg5bqx" w:id="49"/>
      <w:bookmarkEnd w:id="49"/>
      <w:r w:rsidDel="00000000" w:rsidR="00000000" w:rsidRPr="00000000">
        <w:rPr>
          <w:sz w:val="28"/>
          <w:szCs w:val="28"/>
          <w:rtl w:val="0"/>
        </w:rPr>
        <w:t xml:space="preserve">/rn strugglebreakingmultiply [amount] [durability amount] - </w:t>
      </w:r>
    </w:p>
    <w:p w:rsidR="00000000" w:rsidDel="00000000" w:rsidP="00000000" w:rsidRDefault="00000000" w:rsidRPr="00000000" w14:paraId="00000240">
      <w:pPr>
        <w:keepNext w:val="1"/>
        <w:keepLines w:val="1"/>
        <w:numPr>
          <w:ilvl w:val="0"/>
          <w:numId w:val="3"/>
        </w:numPr>
        <w:spacing w:after="0" w:before="240" w:lineRule="auto"/>
        <w:ind w:left="720" w:hanging="360"/>
        <w:rPr>
          <w:sz w:val="28"/>
          <w:szCs w:val="28"/>
          <w:u w:val="none"/>
        </w:rPr>
      </w:pPr>
      <w:bookmarkStart w:colFirst="0" w:colLast="0" w:name="_heading=h.h01iw6x0epub" w:id="50"/>
      <w:bookmarkEnd w:id="50"/>
      <w:r w:rsidDel="00000000" w:rsidR="00000000" w:rsidRPr="00000000">
        <w:rPr>
          <w:sz w:val="28"/>
          <w:szCs w:val="28"/>
          <w:rtl w:val="0"/>
        </w:rPr>
        <w:t xml:space="preserve">at which rate item will be broken when used for struggle (like every 1 use it will break 2/5/10 numbers</w:t>
      </w:r>
    </w:p>
    <w:p w:rsidR="00000000" w:rsidDel="00000000" w:rsidP="00000000" w:rsidRDefault="00000000" w:rsidRPr="00000000" w14:paraId="00000241">
      <w:pPr>
        <w:keepNext w:val="1"/>
        <w:keepLines w:val="1"/>
        <w:spacing w:after="0" w:before="240" w:lineRule="auto"/>
        <w:rPr>
          <w:sz w:val="28"/>
          <w:szCs w:val="28"/>
        </w:rPr>
      </w:pPr>
      <w:bookmarkStart w:colFirst="0" w:colLast="0" w:name="_heading=h.lgpkp6bh8myl" w:id="51"/>
      <w:bookmarkEnd w:id="51"/>
      <w:r w:rsidDel="00000000" w:rsidR="00000000" w:rsidRPr="00000000">
        <w:rPr>
          <w:sz w:val="28"/>
          <w:szCs w:val="28"/>
          <w:rtl w:val="0"/>
        </w:rPr>
        <w:t xml:space="preserve">/rn requireskeys [type] [amount] [numbers]</w:t>
      </w:r>
    </w:p>
    <w:p w:rsidR="00000000" w:rsidDel="00000000" w:rsidP="00000000" w:rsidRDefault="00000000" w:rsidRPr="00000000" w14:paraId="00000242">
      <w:pPr>
        <w:keepNext w:val="1"/>
        <w:keepLines w:val="1"/>
        <w:numPr>
          <w:ilvl w:val="0"/>
          <w:numId w:val="1"/>
        </w:numPr>
        <w:spacing w:after="0" w:afterAutospacing="0" w:before="240" w:lineRule="auto"/>
        <w:ind w:left="720" w:hanging="360"/>
        <w:rPr>
          <w:sz w:val="28"/>
          <w:szCs w:val="28"/>
          <w:u w:val="none"/>
        </w:rPr>
      </w:pPr>
      <w:bookmarkStart w:colFirst="0" w:colLast="0" w:name="_heading=h.1umsbik8s1i" w:id="52"/>
      <w:bookmarkEnd w:id="52"/>
      <w:r w:rsidDel="00000000" w:rsidR="00000000" w:rsidRPr="00000000">
        <w:rPr>
          <w:sz w:val="28"/>
          <w:szCs w:val="28"/>
          <w:rtl w:val="0"/>
        </w:rPr>
        <w:t xml:space="preserve">if restraint requires keys of specific type (binds, gags, legs etc).</w:t>
      </w:r>
    </w:p>
    <w:p w:rsidR="00000000" w:rsidDel="00000000" w:rsidP="00000000" w:rsidRDefault="00000000" w:rsidRPr="00000000" w14:paraId="00000243">
      <w:pPr>
        <w:keepNext w:val="1"/>
        <w:keepLines w:val="1"/>
        <w:numPr>
          <w:ilvl w:val="0"/>
          <w:numId w:val="1"/>
        </w:numPr>
        <w:spacing w:after="0" w:afterAutospacing="0" w:before="0" w:beforeAutospacing="0" w:lineRule="auto"/>
        <w:ind w:left="720" w:hanging="360"/>
        <w:rPr>
          <w:sz w:val="28"/>
          <w:szCs w:val="28"/>
          <w:u w:val="none"/>
        </w:rPr>
      </w:pPr>
      <w:bookmarkStart w:colFirst="0" w:colLast="0" w:name="_heading=h.wi9xocooonbh" w:id="53"/>
      <w:bookmarkEnd w:id="53"/>
      <w:r w:rsidDel="00000000" w:rsidR="00000000" w:rsidRPr="00000000">
        <w:rPr>
          <w:sz w:val="28"/>
          <w:szCs w:val="28"/>
          <w:rtl w:val="0"/>
        </w:rPr>
        <w:t xml:space="preserve">Amount - how many keys of this type should be used</w:t>
      </w:r>
    </w:p>
    <w:p w:rsidR="00000000" w:rsidDel="00000000" w:rsidP="00000000" w:rsidRDefault="00000000" w:rsidRPr="00000000" w14:paraId="00000244">
      <w:pPr>
        <w:keepNext w:val="1"/>
        <w:keepLines w:val="1"/>
        <w:numPr>
          <w:ilvl w:val="0"/>
          <w:numId w:val="1"/>
        </w:numPr>
        <w:spacing w:after="0" w:before="0" w:beforeAutospacing="0" w:lineRule="auto"/>
        <w:ind w:left="720" w:hanging="360"/>
        <w:rPr>
          <w:sz w:val="28"/>
          <w:szCs w:val="28"/>
          <w:u w:val="none"/>
        </w:rPr>
      </w:pPr>
      <w:bookmarkStart w:colFirst="0" w:colLast="0" w:name="_heading=h.n0uqauqf45pp" w:id="54"/>
      <w:bookmarkEnd w:id="54"/>
      <w:r w:rsidDel="00000000" w:rsidR="00000000" w:rsidRPr="00000000">
        <w:rPr>
          <w:sz w:val="28"/>
          <w:szCs w:val="28"/>
          <w:rtl w:val="0"/>
        </w:rPr>
        <w:t xml:space="preserve">Numbers - code which key should held. Can have 6 digits in it. Could be made by anyone. You can see key number but you can’t see number from restraint. If you use key and it doesn’t work, game writes: “2/6 numbers were right” or something so that you know if you have made any progress at matching them.</w:t>
      </w:r>
    </w:p>
    <w:p w:rsidR="00000000" w:rsidDel="00000000" w:rsidP="00000000" w:rsidRDefault="00000000" w:rsidRPr="00000000" w14:paraId="00000245">
      <w:pPr>
        <w:keepNext w:val="1"/>
        <w:keepLines w:val="1"/>
        <w:spacing w:after="0" w:before="240" w:lineRule="auto"/>
        <w:rPr>
          <w:sz w:val="28"/>
          <w:szCs w:val="28"/>
        </w:rPr>
      </w:pPr>
      <w:bookmarkStart w:colFirst="0" w:colLast="0" w:name="_heading=h.vikkfzjn61yz" w:id="55"/>
      <w:bookmarkEnd w:id="55"/>
      <w:r w:rsidDel="00000000" w:rsidR="00000000" w:rsidRPr="00000000">
        <w:rPr>
          <w:sz w:val="28"/>
          <w:szCs w:val="28"/>
          <w:rtl w:val="0"/>
        </w:rPr>
        <w:t xml:space="preserve">/rn setkey [type] [number]</w:t>
      </w:r>
    </w:p>
    <w:p w:rsidR="00000000" w:rsidDel="00000000" w:rsidP="00000000" w:rsidRDefault="00000000" w:rsidRPr="00000000" w14:paraId="00000246">
      <w:pPr>
        <w:keepNext w:val="1"/>
        <w:keepLines w:val="1"/>
        <w:spacing w:after="0" w:before="240" w:lineRule="auto"/>
        <w:rPr>
          <w:sz w:val="28"/>
          <w:szCs w:val="28"/>
        </w:rPr>
      </w:pPr>
      <w:bookmarkStart w:colFirst="0" w:colLast="0" w:name="_heading=h.bj37pouro05d" w:id="56"/>
      <w:bookmarkEnd w:id="56"/>
      <w:r w:rsidDel="00000000" w:rsidR="00000000" w:rsidRPr="00000000">
        <w:rPr>
          <w:sz w:val="28"/>
          <w:szCs w:val="28"/>
          <w:rtl w:val="0"/>
        </w:rPr>
        <w:t xml:space="preserve">set held key to be open INSTANTLY each type of restraint. </w:t>
      </w:r>
    </w:p>
    <w:p w:rsidR="00000000" w:rsidDel="00000000" w:rsidP="00000000" w:rsidRDefault="00000000" w:rsidRPr="00000000" w14:paraId="00000247">
      <w:pPr>
        <w:keepNext w:val="1"/>
        <w:keepLines w:val="1"/>
        <w:numPr>
          <w:ilvl w:val="0"/>
          <w:numId w:val="4"/>
        </w:numPr>
        <w:spacing w:after="0" w:afterAutospacing="0" w:before="240" w:lineRule="auto"/>
        <w:ind w:left="720" w:hanging="360"/>
        <w:rPr>
          <w:sz w:val="28"/>
          <w:szCs w:val="28"/>
          <w:u w:val="none"/>
        </w:rPr>
      </w:pPr>
      <w:bookmarkStart w:colFirst="0" w:colLast="0" w:name="_heading=h.zdk2xpd3il6m" w:id="57"/>
      <w:bookmarkEnd w:id="57"/>
      <w:r w:rsidDel="00000000" w:rsidR="00000000" w:rsidRPr="00000000">
        <w:rPr>
          <w:sz w:val="28"/>
          <w:szCs w:val="28"/>
          <w:rtl w:val="0"/>
        </w:rPr>
        <w:t xml:space="preserve">Type - the type of restraint like head, hands, legs, etc, anything.</w:t>
      </w:r>
    </w:p>
    <w:p w:rsidR="00000000" w:rsidDel="00000000" w:rsidP="00000000" w:rsidRDefault="00000000" w:rsidRPr="00000000" w14:paraId="00000248">
      <w:pPr>
        <w:keepNext w:val="1"/>
        <w:keepLines w:val="1"/>
        <w:numPr>
          <w:ilvl w:val="0"/>
          <w:numId w:val="4"/>
        </w:numPr>
        <w:spacing w:after="0" w:before="0" w:beforeAutospacing="0" w:lineRule="auto"/>
        <w:ind w:left="720" w:hanging="360"/>
        <w:rPr>
          <w:sz w:val="28"/>
          <w:szCs w:val="28"/>
          <w:u w:val="none"/>
        </w:rPr>
      </w:pPr>
      <w:bookmarkStart w:colFirst="0" w:colLast="0" w:name="_heading=h.ac69d4op0mkk" w:id="58"/>
      <w:bookmarkEnd w:id="58"/>
      <w:r w:rsidDel="00000000" w:rsidR="00000000" w:rsidRPr="00000000">
        <w:rPr>
          <w:sz w:val="28"/>
          <w:szCs w:val="28"/>
          <w:rtl w:val="0"/>
        </w:rPr>
        <w:t xml:space="preserve">Number - specific code to access specific restraint. You cant use key if code from key and restraint doesnt match.</w:t>
      </w:r>
    </w:p>
    <w:p w:rsidR="00000000" w:rsidDel="00000000" w:rsidP="00000000" w:rsidRDefault="00000000" w:rsidRPr="00000000" w14:paraId="00000249">
      <w:pPr>
        <w:keepNext w:val="1"/>
        <w:keepLines w:val="1"/>
        <w:spacing w:after="0" w:before="240" w:lineRule="auto"/>
        <w:rPr>
          <w:sz w:val="28"/>
          <w:szCs w:val="28"/>
        </w:rPr>
      </w:pPr>
      <w:bookmarkStart w:colFirst="0" w:colLast="0" w:name="_heading=h.giawdq11n18w" w:id="59"/>
      <w:bookmarkEnd w:id="59"/>
      <w:r w:rsidDel="00000000" w:rsidR="00000000" w:rsidRPr="00000000">
        <w:rPr>
          <w:rtl w:val="0"/>
        </w:rPr>
      </w:r>
    </w:p>
    <w:p w:rsidR="00000000" w:rsidDel="00000000" w:rsidP="00000000" w:rsidRDefault="00000000" w:rsidRPr="00000000" w14:paraId="0000024A">
      <w:pPr>
        <w:keepNext w:val="1"/>
        <w:keepLines w:val="1"/>
        <w:spacing w:after="0" w:before="240" w:lineRule="auto"/>
        <w:rPr>
          <w:sz w:val="28"/>
          <w:szCs w:val="28"/>
        </w:rPr>
      </w:pPr>
      <w:bookmarkStart w:colFirst="0" w:colLast="0" w:name="_heading=h.a858juulqh6o" w:id="60"/>
      <w:bookmarkEnd w:id="60"/>
      <w:r w:rsidDel="00000000" w:rsidR="00000000" w:rsidRPr="00000000">
        <w:rPr>
          <w:sz w:val="28"/>
          <w:szCs w:val="28"/>
          <w:rtl w:val="0"/>
        </w:rPr>
        <w:t xml:space="preserve">10 struggle tools? Why not? You don’t have to bring all of them and all of them could have different struggle stats. There could be these types of tools: Scissors, knifes, toolbox, rasp, acid, all player tools, screwdriver, keys, etc.</w:t>
      </w:r>
    </w:p>
    <w:p w:rsidR="00000000" w:rsidDel="00000000" w:rsidP="00000000" w:rsidRDefault="00000000" w:rsidRPr="00000000" w14:paraId="0000024B">
      <w:pPr>
        <w:keepNext w:val="1"/>
        <w:keepLines w:val="1"/>
        <w:spacing w:after="0" w:before="240" w:lineRule="auto"/>
        <w:jc w:val="center"/>
        <w:rPr>
          <w:b w:val="1"/>
          <w:sz w:val="44"/>
          <w:szCs w:val="44"/>
        </w:rPr>
      </w:pPr>
      <w:bookmarkStart w:colFirst="0" w:colLast="0" w:name="_heading=h.6snbh75rlfnx" w:id="61"/>
      <w:bookmarkEnd w:id="61"/>
      <w:r w:rsidDel="00000000" w:rsidR="00000000" w:rsidRPr="00000000">
        <w:rPr>
          <w:rtl w:val="0"/>
        </w:rPr>
      </w:r>
    </w:p>
    <w:p w:rsidR="00000000" w:rsidDel="00000000" w:rsidP="00000000" w:rsidRDefault="00000000" w:rsidRPr="00000000" w14:paraId="0000024C">
      <w:pPr>
        <w:keepNext w:val="1"/>
        <w:keepLines w:val="1"/>
        <w:spacing w:after="0" w:before="240" w:lineRule="auto"/>
        <w:jc w:val="center"/>
        <w:rPr>
          <w:b w:val="1"/>
          <w:sz w:val="44"/>
          <w:szCs w:val="44"/>
        </w:rPr>
      </w:pPr>
      <w:bookmarkStart w:colFirst="0" w:colLast="0" w:name="_heading=h.lhw4yfr64a4i" w:id="38"/>
      <w:bookmarkEnd w:id="38"/>
      <w:r w:rsidDel="00000000" w:rsidR="00000000" w:rsidRPr="00000000">
        <w:rPr>
          <w:b w:val="1"/>
          <w:sz w:val="44"/>
          <w:szCs w:val="44"/>
          <w:rtl w:val="0"/>
        </w:rPr>
        <w:t xml:space="preserve">Elytra always bondage player, pony fast travel restraints</w:t>
      </w:r>
    </w:p>
    <w:p w:rsidR="00000000" w:rsidDel="00000000" w:rsidP="00000000" w:rsidRDefault="00000000" w:rsidRPr="00000000" w14:paraId="0000024D">
      <w:pPr>
        <w:keepNext w:val="1"/>
        <w:keepLines w:val="1"/>
        <w:spacing w:after="0" w:before="240" w:lineRule="auto"/>
        <w:ind w:firstLine="720"/>
        <w:rPr>
          <w:sz w:val="28"/>
          <w:szCs w:val="28"/>
        </w:rPr>
      </w:pPr>
      <w:bookmarkStart w:colFirst="0" w:colLast="0" w:name="_heading=h.a858juulqh6o" w:id="60"/>
      <w:bookmarkEnd w:id="60"/>
      <w:r w:rsidDel="00000000" w:rsidR="00000000" w:rsidRPr="00000000">
        <w:rPr>
          <w:sz w:val="28"/>
          <w:szCs w:val="28"/>
          <w:rtl w:val="0"/>
        </w:rPr>
        <w:t xml:space="preserve">Because there are a group of people who hate elytra for its easiness I can advice to fix it in this mod by making all elytras tying players when they fly. While flying you can use bow (probably?), trident and rockets. On landing you have 5-15-30 seconds of cooldown, when you’re tied and helpless and anyone can take you. Probably you can’t even use rockets. That feature will be possible to disable or make less impactful with special enchantment “elytra usability” which makes cooldown less and will be in III grades, last maybe can disable that feature at all. </w:t>
      </w:r>
    </w:p>
    <w:p w:rsidR="00000000" w:rsidDel="00000000" w:rsidP="00000000" w:rsidRDefault="00000000" w:rsidRPr="00000000" w14:paraId="0000024E">
      <w:pPr>
        <w:keepNext w:val="1"/>
        <w:keepLines w:val="1"/>
        <w:spacing w:after="0" w:before="240" w:lineRule="auto"/>
        <w:rPr>
          <w:sz w:val="28"/>
          <w:szCs w:val="28"/>
        </w:rPr>
      </w:pPr>
      <w:bookmarkStart w:colFirst="0" w:colLast="0" w:name="_heading=h.btmcxju50rj2" w:id="62"/>
      <w:bookmarkEnd w:id="62"/>
      <w:r w:rsidDel="00000000" w:rsidR="00000000" w:rsidRPr="00000000">
        <w:rPr>
          <w:sz w:val="28"/>
          <w:szCs w:val="28"/>
          <w:rtl w:val="0"/>
        </w:rPr>
        <w:tab/>
        <w:t xml:space="preserve">Pony fast travel - bondage which you can equip and which will make you as fast as horses or boats. You can navigate land fast, but you have to untie yourself to do stuff. Probably is compatible with elytra?</w:t>
      </w:r>
    </w:p>
    <w:p w:rsidR="00000000" w:rsidDel="00000000" w:rsidP="00000000" w:rsidRDefault="00000000" w:rsidRPr="00000000" w14:paraId="0000024F">
      <w:pPr>
        <w:keepNext w:val="1"/>
        <w:keepLines w:val="1"/>
        <w:spacing w:after="0" w:before="240" w:lineRule="auto"/>
        <w:jc w:val="center"/>
        <w:rPr>
          <w:b w:val="1"/>
          <w:sz w:val="44"/>
          <w:szCs w:val="44"/>
        </w:rPr>
      </w:pPr>
      <w:bookmarkStart w:colFirst="0" w:colLast="0" w:name="_heading=h.lhw4yfr64a4i" w:id="38"/>
      <w:bookmarkEnd w:id="38"/>
      <w:r w:rsidDel="00000000" w:rsidR="00000000" w:rsidRPr="00000000">
        <w:rPr>
          <w:b w:val="1"/>
          <w:sz w:val="44"/>
          <w:szCs w:val="44"/>
          <w:rtl w:val="0"/>
        </w:rPr>
        <w:t xml:space="preserve">Naked skin by default (MADE!)</w:t>
      </w:r>
    </w:p>
    <w:p w:rsidR="00000000" w:rsidDel="00000000" w:rsidP="00000000" w:rsidRDefault="00000000" w:rsidRPr="00000000" w14:paraId="00000250">
      <w:pPr>
        <w:keepNext w:val="1"/>
        <w:keepLines w:val="1"/>
        <w:spacing w:after="0" w:before="240" w:lineRule="auto"/>
        <w:rPr>
          <w:sz w:val="28"/>
          <w:szCs w:val="28"/>
        </w:rPr>
      </w:pPr>
      <w:bookmarkStart w:colFirst="0" w:colLast="0" w:name="_heading=h.btmcxju50rj2" w:id="62"/>
      <w:bookmarkEnd w:id="62"/>
      <w:r w:rsidDel="00000000" w:rsidR="00000000" w:rsidRPr="00000000">
        <w:rPr>
          <w:sz w:val="28"/>
          <w:szCs w:val="28"/>
          <w:rtl w:val="0"/>
        </w:rPr>
        <w:tab/>
        <w:t xml:space="preserve">Every player should be able to set their default “nude skin” with only underwear. This setting should be visible when the player is tied. </w:t>
      </w:r>
    </w:p>
    <w:p w:rsidR="00000000" w:rsidDel="00000000" w:rsidP="00000000" w:rsidRDefault="00000000" w:rsidRPr="00000000" w14:paraId="00000251">
      <w:pPr>
        <w:keepNext w:val="1"/>
        <w:keepLines w:val="1"/>
        <w:spacing w:after="0" w:before="240" w:lineRule="auto"/>
        <w:ind w:firstLine="720"/>
        <w:rPr>
          <w:sz w:val="28"/>
          <w:szCs w:val="28"/>
        </w:rPr>
      </w:pPr>
      <w:bookmarkStart w:colFirst="0" w:colLast="0" w:name="_heading=h.kxdrlxrcr2ac" w:id="63"/>
      <w:bookmarkEnd w:id="63"/>
      <w:r w:rsidDel="00000000" w:rsidR="00000000" w:rsidRPr="00000000">
        <w:rPr>
          <w:sz w:val="28"/>
          <w:szCs w:val="28"/>
          <w:rtl w:val="0"/>
        </w:rPr>
        <w:t xml:space="preserve">Reason: On krp many players already had naked skins but unequipping clothes was only possible by wearing other clothes, this could be made easier and more convenient by just making a button. Will be fun when you could take off clothes from anyone or have taken clothes from yourself at random times unpredictably without the need to ask or do anything more.</w:t>
      </w:r>
    </w:p>
    <w:p w:rsidR="00000000" w:rsidDel="00000000" w:rsidP="00000000" w:rsidRDefault="00000000" w:rsidRPr="00000000" w14:paraId="00000252">
      <w:pPr>
        <w:keepNext w:val="1"/>
        <w:keepLines w:val="1"/>
        <w:spacing w:after="0" w:before="240" w:lineRule="auto"/>
        <w:ind w:firstLine="720"/>
        <w:rPr>
          <w:sz w:val="28"/>
          <w:szCs w:val="28"/>
        </w:rPr>
      </w:pPr>
      <w:bookmarkStart w:colFirst="0" w:colLast="0" w:name="_heading=h.5et39b5slotk" w:id="64"/>
      <w:bookmarkEnd w:id="64"/>
      <w:r w:rsidDel="00000000" w:rsidR="00000000" w:rsidRPr="00000000">
        <w:rPr>
          <w:sz w:val="28"/>
          <w:szCs w:val="28"/>
          <w:rtl w:val="0"/>
        </w:rPr>
        <w:t xml:space="preserve">Another, better realization: Every skin should have 3 parts: Base (nude), hair and face and clothes. That way you can make your skin nude any time or equip any clothes any time (That was actually possible with Kidnap RP, where you could use skin for face and eyes with collar, it was visible above all other stuff)</w:t>
      </w:r>
    </w:p>
    <w:p w:rsidR="00000000" w:rsidDel="00000000" w:rsidP="00000000" w:rsidRDefault="00000000" w:rsidRPr="00000000" w14:paraId="00000253">
      <w:pPr>
        <w:keepNext w:val="1"/>
        <w:keepLines w:val="1"/>
        <w:spacing w:after="0" w:before="240" w:lineRule="auto"/>
        <w:jc w:val="center"/>
        <w:rPr>
          <w:b w:val="1"/>
          <w:sz w:val="44"/>
          <w:szCs w:val="44"/>
        </w:rPr>
      </w:pPr>
      <w:bookmarkStart w:colFirst="0" w:colLast="0" w:name="_heading=h.pzyl6a4ljiey" w:id="65"/>
      <w:bookmarkEnd w:id="65"/>
      <w:r w:rsidDel="00000000" w:rsidR="00000000" w:rsidRPr="00000000">
        <w:rPr>
          <w:b w:val="1"/>
          <w:sz w:val="44"/>
          <w:szCs w:val="44"/>
        </w:rPr>
        <w:drawing>
          <wp:inline distB="114300" distT="114300" distL="114300" distR="114300">
            <wp:extent cx="5943600" cy="431800"/>
            <wp:effectExtent b="0" l="0" r="0" t="0"/>
            <wp:docPr id="719237274"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4318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Calibri"/>
  <w:font w:name="Georgia"/>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AF67F7"/>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3971B9"/>
    <w:pPr>
      <w:ind w:left="720"/>
      <w:contextualSpacing w:val="1"/>
    </w:pPr>
  </w:style>
  <w:style w:type="table" w:styleId="TableGrid">
    <w:name w:val="Table Grid"/>
    <w:basedOn w:val="TableNormal"/>
    <w:uiPriority w:val="39"/>
    <w:rsid w:val="008D2095"/>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1Char" w:customStyle="1">
    <w:name w:val="Heading 1 Char"/>
    <w:basedOn w:val="DefaultParagraphFont"/>
    <w:link w:val="Heading1"/>
    <w:uiPriority w:val="9"/>
    <w:rsid w:val="00AF67F7"/>
    <w:rPr>
      <w:rFonts w:asciiTheme="majorHAnsi" w:cstheme="majorBidi" w:eastAsiaTheme="majorEastAsia" w:hAnsiTheme="majorHAnsi"/>
      <w:color w:val="2f5496" w:themeColor="accent1" w:themeShade="0000BF"/>
      <w:sz w:val="32"/>
      <w:szCs w:val="32"/>
    </w:rPr>
  </w:style>
  <w:style w:type="paragraph" w:styleId="Headers" w:customStyle="1">
    <w:name w:val="Headers"/>
    <w:basedOn w:val="Heading1"/>
    <w:link w:val="HeadersChar"/>
    <w:qFormat w:val="1"/>
    <w:rsid w:val="00AF67F7"/>
    <w:pPr>
      <w:jc w:val="center"/>
    </w:pPr>
    <w:rPr>
      <w:b w:val="1"/>
      <w:bCs w:val="1"/>
      <w:color w:val="000000" w:themeColor="text1"/>
      <w:sz w:val="44"/>
      <w:szCs w:val="44"/>
    </w:rPr>
  </w:style>
  <w:style w:type="character" w:styleId="HeadersChar" w:customStyle="1">
    <w:name w:val="Headers Char"/>
    <w:basedOn w:val="Heading1Char"/>
    <w:link w:val="Headers"/>
    <w:rsid w:val="00AF67F7"/>
    <w:rPr>
      <w:rFonts w:asciiTheme="majorHAnsi" w:cstheme="majorBidi" w:eastAsiaTheme="majorEastAsia" w:hAnsiTheme="majorHAnsi"/>
      <w:b w:val="1"/>
      <w:bCs w:val="1"/>
      <w:color w:val="000000" w:themeColor="text1"/>
      <w:sz w:val="44"/>
      <w:szCs w:val="44"/>
    </w:rPr>
  </w:style>
  <w:style w:type="paragraph" w:styleId="Header">
    <w:name w:val="header"/>
    <w:basedOn w:val="Normal"/>
    <w:link w:val="HeaderChar"/>
    <w:uiPriority w:val="99"/>
    <w:unhideWhenUsed w:val="1"/>
    <w:rsid w:val="0069458A"/>
    <w:pPr>
      <w:tabs>
        <w:tab w:val="center" w:pos="4680"/>
        <w:tab w:val="right" w:pos="9360"/>
      </w:tabs>
      <w:spacing w:after="0" w:line="240" w:lineRule="auto"/>
    </w:pPr>
  </w:style>
  <w:style w:type="character" w:styleId="HeaderChar" w:customStyle="1">
    <w:name w:val="Header Char"/>
    <w:basedOn w:val="DefaultParagraphFont"/>
    <w:link w:val="Header"/>
    <w:uiPriority w:val="99"/>
    <w:rsid w:val="0069458A"/>
  </w:style>
  <w:style w:type="paragraph" w:styleId="Footer">
    <w:name w:val="footer"/>
    <w:basedOn w:val="Normal"/>
    <w:link w:val="FooterChar"/>
    <w:uiPriority w:val="99"/>
    <w:unhideWhenUsed w:val="1"/>
    <w:rsid w:val="0069458A"/>
    <w:pPr>
      <w:tabs>
        <w:tab w:val="center" w:pos="4680"/>
        <w:tab w:val="right" w:pos="9360"/>
      </w:tabs>
      <w:spacing w:after="0" w:line="240" w:lineRule="auto"/>
    </w:pPr>
  </w:style>
  <w:style w:type="character" w:styleId="FooterChar" w:customStyle="1">
    <w:name w:val="Footer Char"/>
    <w:basedOn w:val="DefaultParagraphFont"/>
    <w:link w:val="Footer"/>
    <w:uiPriority w:val="99"/>
    <w:rsid w:val="0069458A"/>
  </w:style>
  <w:style w:type="paragraph" w:styleId="NoSpacing">
    <w:name w:val="No Spacing"/>
    <w:uiPriority w:val="1"/>
    <w:qFormat w:val="1"/>
    <w:rsid w:val="0069458A"/>
    <w:pPr>
      <w:spacing w:after="0" w:line="240" w:lineRule="auto"/>
    </w:pPr>
    <w:rPr>
      <w:color w:val="44546a" w:themeColor="text2"/>
      <w:kern w:val="0"/>
      <w:sz w:val="20"/>
      <w:szCs w:val="20"/>
    </w:rPr>
  </w:style>
  <w:style w:type="paragraph" w:styleId="TOC1">
    <w:name w:val="toc 1"/>
    <w:basedOn w:val="Normal"/>
    <w:next w:val="Normal"/>
    <w:autoRedefine w:val="1"/>
    <w:uiPriority w:val="39"/>
    <w:unhideWhenUsed w:val="1"/>
    <w:rsid w:val="0069458A"/>
    <w:pPr>
      <w:spacing w:after="100"/>
    </w:pPr>
  </w:style>
  <w:style w:type="character" w:styleId="Hyperlink">
    <w:name w:val="Hyperlink"/>
    <w:basedOn w:val="DefaultParagraphFont"/>
    <w:uiPriority w:val="99"/>
    <w:unhideWhenUsed w:val="1"/>
    <w:rsid w:val="0069458A"/>
    <w:rPr>
      <w:color w:val="0563c1" w:themeColor="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10.png"/><Relationship Id="rId13" Type="http://schemas.openxmlformats.org/officeDocument/2006/relationships/image" Target="media/image5.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8.png"/><Relationship Id="rId14" Type="http://schemas.openxmlformats.org/officeDocument/2006/relationships/image" Target="media/image1.png"/><Relationship Id="rId17" Type="http://schemas.openxmlformats.org/officeDocument/2006/relationships/image" Target="media/image6.png"/><Relationship Id="rId16"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png"/><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iM1VSsVCOJCOF/0Epzsb733uArA==">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2023-08-09T20:54:00Z</dcterms:created>
  <dc:creator>Dima Rysev</dc:creator>
</cp:coreProperties>
</file>